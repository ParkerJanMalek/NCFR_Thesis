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C0B30"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sz w:val="28"/>
          <w:szCs w:val="28"/>
        </w:rPr>
      </w:pPr>
      <w:bookmarkStart w:id="0" w:name="_heading=h.1z8rooos3a6w" w:colFirst="0" w:colLast="0"/>
      <w:bookmarkEnd w:id="0"/>
      <w:r>
        <w:rPr>
          <w:rFonts w:ascii="Times New Roman" w:eastAsia="Times New Roman" w:hAnsi="Times New Roman" w:cs="Times New Roman"/>
          <w:b/>
          <w:sz w:val="28"/>
          <w:szCs w:val="28"/>
        </w:rPr>
        <w:t xml:space="preserve">Diagnosing Rainfall Variability Within </w:t>
      </w:r>
      <w:proofErr w:type="gramStart"/>
      <w:r>
        <w:rPr>
          <w:rFonts w:ascii="Times New Roman" w:eastAsia="Times New Roman" w:hAnsi="Times New Roman" w:cs="Times New Roman"/>
          <w:b/>
          <w:sz w:val="28"/>
          <w:szCs w:val="28"/>
        </w:rPr>
        <w:t>A</w:t>
      </w:r>
      <w:proofErr w:type="gramEnd"/>
      <w:r>
        <w:rPr>
          <w:rFonts w:ascii="Times New Roman" w:eastAsia="Times New Roman" w:hAnsi="Times New Roman" w:cs="Times New Roman"/>
          <w:b/>
          <w:sz w:val="28"/>
          <w:szCs w:val="28"/>
        </w:rPr>
        <w:t xml:space="preserve"> Series of Atmospheric Rivers over Northern California in February 2017 </w:t>
      </w:r>
    </w:p>
    <w:p w14:paraId="14E6307E"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Parker Malek</w:t>
      </w:r>
    </w:p>
    <w:p w14:paraId="2C0C8BF0" w14:textId="77777777" w:rsidR="00C62FA5" w:rsidRDefault="00C62FA5">
      <w:pPr>
        <w:pStyle w:val="Heading1"/>
        <w:rPr>
          <w:ins w:id="1" w:author="Microsoft Office User" w:date="2024-01-21T14:45:00Z"/>
        </w:rPr>
      </w:pPr>
    </w:p>
    <w:p w14:paraId="3238A2F2" w14:textId="2F1472A3" w:rsidR="00C62FA5" w:rsidRDefault="00C62FA5">
      <w:pPr>
        <w:pStyle w:val="Heading1"/>
        <w:rPr>
          <w:ins w:id="2" w:author="Microsoft Office User" w:date="2024-01-21T14:45:00Z"/>
        </w:rPr>
      </w:pPr>
      <w:ins w:id="3" w:author="Microsoft Office User" w:date="2024-01-21T14:45:00Z">
        <w:r>
          <w:t>Some general comments:</w:t>
        </w:r>
      </w:ins>
    </w:p>
    <w:p w14:paraId="288A6454" w14:textId="72F00610" w:rsidR="00C62FA5" w:rsidRDefault="00C62FA5" w:rsidP="00C62FA5">
      <w:pPr>
        <w:pStyle w:val="ListParagraph"/>
        <w:numPr>
          <w:ilvl w:val="0"/>
          <w:numId w:val="2"/>
        </w:numPr>
        <w:rPr>
          <w:ins w:id="4" w:author="Microsoft Office User" w:date="2024-01-21T14:48:00Z"/>
        </w:rPr>
      </w:pPr>
      <w:ins w:id="5" w:author="Microsoft Office User" w:date="2024-01-21T14:45:00Z">
        <w:r>
          <w:t xml:space="preserve">I would encourage you to look at other </w:t>
        </w:r>
        <w:proofErr w:type="spellStart"/>
        <w:r>
          <w:t>rainga</w:t>
        </w:r>
      </w:ins>
      <w:ins w:id="6" w:author="Microsoft Office User" w:date="2024-01-21T14:46:00Z">
        <w:r>
          <w:t>ges</w:t>
        </w:r>
        <w:proofErr w:type="spellEnd"/>
        <w:r>
          <w:t xml:space="preserve"> nearby to identify temporal precipitation patterns. This is an area with complex orographic rain processes (i.e. Neiman et al., 2010) and the Oroville Airport, located </w:t>
        </w:r>
      </w:ins>
      <w:ins w:id="7" w:author="Microsoft Office User" w:date="2024-01-21T14:47:00Z">
        <w:r>
          <w:t xml:space="preserve">in the valley, may not give you the best chance at identifying HIP pulses. There is a comprehensive list of </w:t>
        </w:r>
        <w:proofErr w:type="spellStart"/>
        <w:r>
          <w:t>r</w:t>
        </w:r>
      </w:ins>
      <w:ins w:id="8" w:author="Microsoft Office User" w:date="2024-01-21T14:48:00Z">
        <w:r>
          <w:t>aingages</w:t>
        </w:r>
        <w:proofErr w:type="spellEnd"/>
        <w:r>
          <w:t xml:space="preserve"> in White et al., 2019 (Table 1)</w:t>
        </w:r>
      </w:ins>
    </w:p>
    <w:p w14:paraId="4AF64E0C" w14:textId="056723AF" w:rsidR="00C62FA5" w:rsidRDefault="00C62FA5" w:rsidP="00C62FA5">
      <w:pPr>
        <w:pStyle w:val="ListParagraph"/>
        <w:numPr>
          <w:ilvl w:val="0"/>
          <w:numId w:val="2"/>
        </w:numPr>
        <w:rPr>
          <w:ins w:id="9" w:author="Microsoft Office User" w:date="2024-01-21T14:47:00Z"/>
        </w:rPr>
      </w:pPr>
      <w:ins w:id="10" w:author="Microsoft Office User" w:date="2024-01-21T14:48:00Z">
        <w:r>
          <w:t>This is an event that has been studied extensively from a synoptic meteorology standpoint. You’ll probably get more out of this study if you lea</w:t>
        </w:r>
      </w:ins>
      <w:ins w:id="11" w:author="Microsoft Office User" w:date="2024-01-21T14:49:00Z">
        <w:r>
          <w:t xml:space="preserve">n on others’ synoptic analysis (esp. of IVT) </w:t>
        </w:r>
      </w:ins>
      <w:ins w:id="12" w:author="Microsoft Office User" w:date="2024-01-21T14:50:00Z">
        <w:r>
          <w:t xml:space="preserve">and instead focus on </w:t>
        </w:r>
        <w:r w:rsidR="00FF5AF2">
          <w:t xml:space="preserve">mesoscale features. </w:t>
        </w:r>
      </w:ins>
    </w:p>
    <w:p w14:paraId="70C9B61D" w14:textId="7A3E5280" w:rsidR="00C62FA5" w:rsidRDefault="00FF5AF2" w:rsidP="00C62FA5">
      <w:pPr>
        <w:pStyle w:val="ListParagraph"/>
        <w:numPr>
          <w:ilvl w:val="0"/>
          <w:numId w:val="2"/>
        </w:numPr>
        <w:rPr>
          <w:ins w:id="13" w:author="Microsoft Office User" w:date="2024-01-21T15:03:00Z"/>
        </w:rPr>
      </w:pPr>
      <w:ins w:id="14" w:author="Microsoft Office User" w:date="2024-01-21T14:51:00Z">
        <w:r>
          <w:t xml:space="preserve">Following from the above advice in comment #2, </w:t>
        </w:r>
      </w:ins>
      <w:ins w:id="15" w:author="Microsoft Office User" w:date="2024-01-21T14:56:00Z">
        <w:r>
          <w:t xml:space="preserve">your use of MRMS is a good choice. I’d also suggest looking at </w:t>
        </w:r>
      </w:ins>
      <w:ins w:id="16" w:author="Microsoft Office User" w:date="2024-01-21T14:57:00Z">
        <w:r>
          <w:t xml:space="preserve">the vertical radar profilers available at </w:t>
        </w:r>
      </w:ins>
      <w:ins w:id="17" w:author="Microsoft Office User" w:date="2024-01-21T14:59:00Z">
        <w:r>
          <w:fldChar w:fldCharType="begin"/>
        </w:r>
        <w:r>
          <w:instrText>HYPERLINK "</w:instrText>
        </w:r>
        <w:r w:rsidRPr="00FF5AF2">
          <w:instrText>https://psl.noaa.gov/data/obs/datadisplay/</w:instrText>
        </w:r>
        <w:r>
          <w:instrText>"</w:instrText>
        </w:r>
        <w:r>
          <w:fldChar w:fldCharType="separate"/>
        </w:r>
        <w:r w:rsidRPr="00975311">
          <w:rPr>
            <w:rStyle w:val="Hyperlink"/>
          </w:rPr>
          <w:t>https://psl.noaa.gov/data/obs/datadisplay/</w:t>
        </w:r>
        <w:r>
          <w:fldChar w:fldCharType="end"/>
        </w:r>
        <w:r>
          <w:t xml:space="preserve"> and at radiosondes </w:t>
        </w:r>
      </w:ins>
      <w:ins w:id="18" w:author="Microsoft Office User" w:date="2024-01-21T15:00:00Z">
        <w:r>
          <w:t xml:space="preserve">launched from Oakland, CA during the event. </w:t>
        </w:r>
      </w:ins>
    </w:p>
    <w:p w14:paraId="57D3DD6E" w14:textId="0CE056AB" w:rsidR="009007B0" w:rsidRPr="00C62FA5" w:rsidRDefault="009007B0" w:rsidP="00C62FA5">
      <w:pPr>
        <w:pStyle w:val="ListParagraph"/>
        <w:numPr>
          <w:ilvl w:val="0"/>
          <w:numId w:val="2"/>
        </w:numPr>
        <w:rPr>
          <w:ins w:id="19" w:author="Microsoft Office User" w:date="2024-01-21T14:45:00Z"/>
        </w:rPr>
        <w:pPrChange w:id="20" w:author="Microsoft Office User" w:date="2024-01-21T14:45:00Z">
          <w:pPr>
            <w:pStyle w:val="Heading1"/>
          </w:pPr>
        </w:pPrChange>
      </w:pPr>
      <w:ins w:id="21" w:author="Microsoft Office User" w:date="2024-01-21T15:03:00Z">
        <w:r>
          <w:t xml:space="preserve">I am going to provide </w:t>
        </w:r>
      </w:ins>
      <w:ins w:id="22" w:author="Microsoft Office User" w:date="2024-01-21T15:06:00Z">
        <w:r>
          <w:t xml:space="preserve">you </w:t>
        </w:r>
      </w:ins>
      <w:ins w:id="23" w:author="Microsoft Office User" w:date="2024-01-21T15:03:00Z">
        <w:r>
          <w:t>a homework problem that I used to give as extra credit to my Severe Weather students. It covers th</w:t>
        </w:r>
      </w:ins>
      <w:ins w:id="24" w:author="Microsoft Office User" w:date="2024-01-21T15:04:00Z">
        <w:r>
          <w:t>e Oroville event from a mesoscale/mountain meteorology perspective. You may want to work through the f</w:t>
        </w:r>
      </w:ins>
      <w:ins w:id="25" w:author="Microsoft Office User" w:date="2024-01-21T15:05:00Z">
        <w:r>
          <w:t>irst part of the assignment (the second half about freezing levels is probably irrelevant to your study) and see if you gain any additional insights about the types of data analysis that might help you uncover HIP dr</w:t>
        </w:r>
      </w:ins>
      <w:ins w:id="26" w:author="Microsoft Office User" w:date="2024-01-21T15:06:00Z">
        <w:r>
          <w:t>iving mechanisms.</w:t>
        </w:r>
      </w:ins>
    </w:p>
    <w:p w14:paraId="5DDF1595" w14:textId="2C9A3038" w:rsidR="00875C03" w:rsidRDefault="00000000">
      <w:pPr>
        <w:pStyle w:val="Heading1"/>
      </w:pPr>
      <w:r>
        <w:t>Introduction</w:t>
      </w:r>
    </w:p>
    <w:p w14:paraId="524BDDBA" w14:textId="77777777" w:rsidR="00875C03" w:rsidRDefault="00000000">
      <w:pPr>
        <w:ind w:firstLine="720"/>
        <w:rPr>
          <w:rFonts w:ascii="Times New Roman" w:eastAsia="Times New Roman" w:hAnsi="Times New Roman" w:cs="Times New Roman"/>
          <w:sz w:val="24"/>
          <w:szCs w:val="24"/>
        </w:rPr>
      </w:pPr>
      <w:commentRangeStart w:id="27"/>
      <w:r>
        <w:rPr>
          <w:rFonts w:ascii="Times New Roman" w:eastAsia="Times New Roman" w:hAnsi="Times New Roman" w:cs="Times New Roman"/>
          <w:sz w:val="24"/>
          <w:szCs w:val="24"/>
        </w:rPr>
        <w:t>High intensity precipitation events are described by their unusually high rates of precipitation over a given duration of time. However, these events can also be distinguished by the various impacts that result from them</w:t>
      </w:r>
      <w:commentRangeEnd w:id="27"/>
      <w:r w:rsidR="007E2C7B">
        <w:rPr>
          <w:rStyle w:val="CommentReference"/>
        </w:rPr>
        <w:commentReference w:id="27"/>
      </w:r>
      <w:r>
        <w:rPr>
          <w:rFonts w:ascii="Times New Roman" w:eastAsia="Times New Roman" w:hAnsi="Times New Roman" w:cs="Times New Roman"/>
          <w:sz w:val="24"/>
          <w:szCs w:val="24"/>
        </w:rPr>
        <w:t>. As known drivers of rapid and potentially hazardous changes in landscape through flash flooding, erosion, snow melting, landslides, and debris flows (IPCC, 2022), extreme high intensity precipitation (HIP) events can lead to high socioeconomic costs through their ability to simultaneously affect drinking water supplies, fishery health, and transportation infrastructure over short time periods. As studies have suggested that these kinds of precipitation events are likely to increase in intensity as the climate warms (Kunkel et al., 2013), understanding the synoptic and mesoscale physical characteristics of HIP events is critical for the development of future mitigation strategies and infrastructure improvements.</w:t>
      </w:r>
    </w:p>
    <w:p w14:paraId="4386184A" w14:textId="77777777" w:rsidR="00875C0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 research has investigated spatial and temporal patterns of high intensity precipitation along the West Coast of the US. For example, Ralph et al. (2006) and Neiman et al. (2011) used radar and streamflow data to analyze and document extreme precipitation events in California’s Russian River and Washington’s Olympic and Cascade Mountains. Guan et al. (2010) similarly analyzed precipitation data from the Sierra Nevada Mountain Range in California and found that the largest precipitation events were associated with atmospheric rivers (ARs), synoptic-scale (1000 km or larger) narrow bands of water vapor that can transport large </w:t>
      </w:r>
      <w:r>
        <w:rPr>
          <w:rFonts w:ascii="Times New Roman" w:eastAsia="Times New Roman" w:hAnsi="Times New Roman" w:cs="Times New Roman"/>
          <w:sz w:val="24"/>
          <w:szCs w:val="24"/>
        </w:rPr>
        <w:lastRenderedPageBreak/>
        <w:t>amounts of moisture out of the tropics to the mid-latitudes. Atmospheric rivers account for a significant proportion of high impact hydrological events in the state of California (Young et al. 2017).</w:t>
      </w:r>
    </w:p>
    <w:p w14:paraId="0A5EA20F" w14:textId="77777777" w:rsidR="00875C0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these large-scale systems, smaller mesoscale characterizations of HIP events have also been described. Because of California’s unique water resource dependencies on a few extreme precipitation events during the winter season, numerous studies have utilized the state’s topographic variability and large spatial extent to describe HIP events in relation to orographic drivers and AR storm-level summary analyses (</w:t>
      </w:r>
      <w:proofErr w:type="spellStart"/>
      <w:r>
        <w:rPr>
          <w:rFonts w:ascii="Times New Roman" w:eastAsia="Times New Roman" w:hAnsi="Times New Roman" w:cs="Times New Roman"/>
          <w:sz w:val="24"/>
          <w:szCs w:val="24"/>
        </w:rPr>
        <w:t>Lamjiri</w:t>
      </w:r>
      <w:proofErr w:type="spellEnd"/>
      <w:r>
        <w:rPr>
          <w:rFonts w:ascii="Times New Roman" w:eastAsia="Times New Roman" w:hAnsi="Times New Roman" w:cs="Times New Roman"/>
          <w:sz w:val="24"/>
          <w:szCs w:val="24"/>
        </w:rPr>
        <w:t xml:space="preserve"> et al. (2018); Cannon et al. (2017)). Additional work has been done to describe smaller scale meteorological features embedded within ARs that contribute to HIP events. </w:t>
      </w:r>
      <w:commentRangeStart w:id="28"/>
      <w:r>
        <w:rPr>
          <w:rFonts w:ascii="Times New Roman" w:eastAsia="Times New Roman" w:hAnsi="Times New Roman" w:cs="Times New Roman"/>
          <w:sz w:val="24"/>
          <w:szCs w:val="24"/>
        </w:rPr>
        <w:t>Convective narrow cold frontal rainbands (NCFRs) are a characteristic of particularly sharp frontal boundaries and are often accompanied by strong gusty winds and brief but intense precipitation</w:t>
      </w:r>
      <w:commentRangeEnd w:id="28"/>
      <w:r w:rsidR="007E2C7B">
        <w:rPr>
          <w:rStyle w:val="CommentReference"/>
        </w:rPr>
        <w:commentReference w:id="28"/>
      </w:r>
      <w:r>
        <w:rPr>
          <w:rFonts w:ascii="Times New Roman" w:eastAsia="Times New Roman" w:hAnsi="Times New Roman" w:cs="Times New Roman"/>
          <w:sz w:val="24"/>
          <w:szCs w:val="24"/>
        </w:rPr>
        <w:t>. Studies have shown that the “precipitation cores” formed within NCFRs are associated with high surface convergence and some of the highest rates of precipitation in storms where the phenomena are observed (</w:t>
      </w:r>
      <w:proofErr w:type="spellStart"/>
      <w:r>
        <w:rPr>
          <w:rFonts w:ascii="Times New Roman" w:eastAsia="Times New Roman" w:hAnsi="Times New Roman" w:cs="Times New Roman"/>
          <w:sz w:val="24"/>
          <w:szCs w:val="24"/>
        </w:rPr>
        <w:t>Houze</w:t>
      </w:r>
      <w:proofErr w:type="spellEnd"/>
      <w:r>
        <w:rPr>
          <w:rFonts w:ascii="Times New Roman" w:eastAsia="Times New Roman" w:hAnsi="Times New Roman" w:cs="Times New Roman"/>
          <w:sz w:val="24"/>
          <w:szCs w:val="24"/>
        </w:rPr>
        <w:t xml:space="preserve"> et al., 1976; Hobbs &amp; Persson, 1982; Koch &amp; </w:t>
      </w:r>
      <w:proofErr w:type="spellStart"/>
      <w:r>
        <w:rPr>
          <w:rFonts w:ascii="Times New Roman" w:eastAsia="Times New Roman" w:hAnsi="Times New Roman" w:cs="Times New Roman"/>
          <w:sz w:val="24"/>
          <w:szCs w:val="24"/>
        </w:rPr>
        <w:t>Kocin</w:t>
      </w:r>
      <w:proofErr w:type="spellEnd"/>
      <w:r>
        <w:rPr>
          <w:rFonts w:ascii="Times New Roman" w:eastAsia="Times New Roman" w:hAnsi="Times New Roman" w:cs="Times New Roman"/>
          <w:sz w:val="24"/>
          <w:szCs w:val="24"/>
        </w:rPr>
        <w:t xml:space="preserve">, 1991). These systems have additionally been associated with many costly and destructive debris flow and landslide events in Southern California (Cannon et al., 2018; Oakley et al., 2017; </w:t>
      </w:r>
      <w:proofErr w:type="spellStart"/>
      <w:r>
        <w:rPr>
          <w:rFonts w:ascii="Times New Roman" w:eastAsia="Times New Roman" w:hAnsi="Times New Roman" w:cs="Times New Roman"/>
          <w:sz w:val="24"/>
          <w:szCs w:val="24"/>
        </w:rPr>
        <w:t>Sukup</w:t>
      </w:r>
      <w:proofErr w:type="spellEnd"/>
      <w:r>
        <w:rPr>
          <w:rFonts w:ascii="Times New Roman" w:eastAsia="Times New Roman" w:hAnsi="Times New Roman" w:cs="Times New Roman"/>
          <w:sz w:val="24"/>
          <w:szCs w:val="24"/>
        </w:rPr>
        <w:t xml:space="preserve"> et al., 2016, de Orla-Barile, 2022). </w:t>
      </w:r>
    </w:p>
    <w:p w14:paraId="6B7BBE63" w14:textId="77777777" w:rsidR="00875C0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hydroclimate of California is dominated by wild swings in drought and non-drought years, similar annual extreme events within the state often impact the hydrologic and geomorphic response to precipitation by changing the physical relationships among rainfall, runoff, erosion, and hillslope stability. HIP events that trigger these landscape responses increase the risk of simultaneous disasters where water and emergency managers face increasingly dire tradeoffs between water quality, transportation networks, community safety and flood prevention. </w:t>
      </w:r>
      <w:commentRangeStart w:id="29"/>
      <w:r>
        <w:rPr>
          <w:rFonts w:ascii="Times New Roman" w:eastAsia="Times New Roman" w:hAnsi="Times New Roman" w:cs="Times New Roman"/>
          <w:sz w:val="24"/>
          <w:szCs w:val="24"/>
        </w:rPr>
        <w:t>Recent studies (</w:t>
      </w:r>
      <w:proofErr w:type="spellStart"/>
      <w:r>
        <w:rPr>
          <w:rFonts w:ascii="Times New Roman" w:eastAsia="Times New Roman" w:hAnsi="Times New Roman" w:cs="Times New Roman"/>
          <w:sz w:val="24"/>
          <w:szCs w:val="24"/>
        </w:rPr>
        <w:t>Agilan</w:t>
      </w:r>
      <w:proofErr w:type="spellEnd"/>
      <w:r>
        <w:rPr>
          <w:rFonts w:ascii="Times New Roman" w:eastAsia="Times New Roman" w:hAnsi="Times New Roman" w:cs="Times New Roman"/>
          <w:sz w:val="24"/>
          <w:szCs w:val="24"/>
        </w:rPr>
        <w:t xml:space="preserve">, et al., 2017; </w:t>
      </w:r>
      <w:proofErr w:type="spellStart"/>
      <w:r>
        <w:rPr>
          <w:rFonts w:ascii="Times New Roman" w:eastAsia="Times New Roman" w:hAnsi="Times New Roman" w:cs="Times New Roman"/>
          <w:sz w:val="24"/>
          <w:szCs w:val="24"/>
        </w:rPr>
        <w:t>Chanaud</w:t>
      </w:r>
      <w:proofErr w:type="spellEnd"/>
      <w:r>
        <w:rPr>
          <w:rFonts w:ascii="Times New Roman" w:eastAsia="Times New Roman" w:hAnsi="Times New Roman" w:cs="Times New Roman"/>
          <w:sz w:val="24"/>
          <w:szCs w:val="24"/>
        </w:rPr>
        <w:t xml:space="preserve"> et al., 2021) have found that precipitation intensity-duration-frequency (IDF) relationships have changed from the historical curve in many regions, with many of these changes found in higher intensity, shorter duration events</w:t>
      </w:r>
      <w:commentRangeEnd w:id="29"/>
      <w:r w:rsidR="007E2C7B">
        <w:rPr>
          <w:rStyle w:val="CommentReference"/>
        </w:rPr>
        <w:commentReference w:id="29"/>
      </w:r>
      <w:r>
        <w:rPr>
          <w:rFonts w:ascii="Times New Roman" w:eastAsia="Times New Roman" w:hAnsi="Times New Roman" w:cs="Times New Roman"/>
          <w:sz w:val="24"/>
          <w:szCs w:val="24"/>
        </w:rPr>
        <w:t xml:space="preserve">. Because these curves are oftentimes used to design water control infrastructure, and the design of long-lifetime infrastructure is that the curves represent a stationary climate, non-stationarity implies risk to infrastructure and socioeconomic health. </w:t>
      </w:r>
    </w:p>
    <w:p w14:paraId="0543CADD" w14:textId="77777777" w:rsidR="00875C0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scholarly research has identified two distinct challenges associated with the current state of high intensity precipitation research:</w:t>
      </w:r>
    </w:p>
    <w:p w14:paraId="14CA2D2C" w14:textId="77777777" w:rsidR="00875C03"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Poor understanding of processes that cause high intensity precipitation.</w:t>
      </w:r>
    </w:p>
    <w:p w14:paraId="2B339CE5" w14:textId="77777777" w:rsidR="00875C03" w:rsidRDefault="00000000">
      <w:pPr>
        <w:ind w:firstLine="720"/>
        <w:rPr>
          <w:rFonts w:ascii="Times New Roman" w:eastAsia="Times New Roman" w:hAnsi="Times New Roman" w:cs="Times New Roman"/>
          <w:sz w:val="26"/>
          <w:szCs w:val="26"/>
        </w:rPr>
      </w:pPr>
      <w:commentRangeStart w:id="30"/>
      <w:r>
        <w:rPr>
          <w:rFonts w:ascii="Times New Roman" w:eastAsia="Times New Roman" w:hAnsi="Times New Roman" w:cs="Times New Roman"/>
          <w:sz w:val="24"/>
          <w:szCs w:val="24"/>
        </w:rPr>
        <w:t>It is known that the highest precipitation rates on earth are found in deep convective cells. However, the details of how convective elements organize or how strong rising motion embeds within larger precipitating systems (e.g. cyclones or fronts) are poorly understood and are critical for understanding how high rates persist long enough to cause significant impact (</w:t>
      </w:r>
      <w:proofErr w:type="spellStart"/>
      <w:r>
        <w:rPr>
          <w:rFonts w:ascii="Times New Roman" w:eastAsia="Times New Roman" w:hAnsi="Times New Roman" w:cs="Times New Roman"/>
          <w:sz w:val="24"/>
          <w:szCs w:val="24"/>
        </w:rPr>
        <w:t>Poujol</w:t>
      </w:r>
      <w:proofErr w:type="spellEnd"/>
      <w:r>
        <w:rPr>
          <w:rFonts w:ascii="Times New Roman" w:eastAsia="Times New Roman" w:hAnsi="Times New Roman" w:cs="Times New Roman"/>
          <w:sz w:val="24"/>
          <w:szCs w:val="24"/>
        </w:rPr>
        <w:t xml:space="preserve"> et al. 2021, Fowler et al. 2021). </w:t>
      </w:r>
      <w:commentRangeEnd w:id="30"/>
      <w:r w:rsidR="00473F58">
        <w:rPr>
          <w:rStyle w:val="CommentReference"/>
        </w:rPr>
        <w:commentReference w:id="30"/>
      </w:r>
      <w:r>
        <w:rPr>
          <w:rFonts w:ascii="Times New Roman" w:eastAsia="Times New Roman" w:hAnsi="Times New Roman" w:cs="Times New Roman"/>
          <w:sz w:val="24"/>
          <w:szCs w:val="24"/>
        </w:rPr>
        <w:t xml:space="preserve">Furthermore, numerical climate models partially rely on the parameterization of these </w:t>
      </w:r>
      <w:proofErr w:type="gramStart"/>
      <w:r>
        <w:rPr>
          <w:rFonts w:ascii="Times New Roman" w:eastAsia="Times New Roman" w:hAnsi="Times New Roman" w:cs="Times New Roman"/>
          <w:sz w:val="24"/>
          <w:szCs w:val="24"/>
        </w:rPr>
        <w:t>high resolution</w:t>
      </w:r>
      <w:proofErr w:type="gramEnd"/>
      <w:r>
        <w:rPr>
          <w:rFonts w:ascii="Times New Roman" w:eastAsia="Times New Roman" w:hAnsi="Times New Roman" w:cs="Times New Roman"/>
          <w:sz w:val="24"/>
          <w:szCs w:val="24"/>
        </w:rPr>
        <w:t xml:space="preserve"> moist processes within storms, and it has been found that biases in storm track position and intensity are likely linked to uncertainties associated with these kinds of meso-scale processes (Shaw et al., 2016).</w:t>
      </w:r>
    </w:p>
    <w:p w14:paraId="7616C199" w14:textId="77777777" w:rsidR="00875C03"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Poor understanding of the landscape responses to high intensity precipitation.</w:t>
      </w:r>
    </w:p>
    <w:p w14:paraId="620E0490" w14:textId="77777777" w:rsidR="00875C03" w:rsidRDefault="00000000">
      <w:pPr>
        <w:ind w:firstLine="720"/>
      </w:pPr>
      <w:commentRangeStart w:id="31"/>
      <w:r>
        <w:rPr>
          <w:rFonts w:ascii="Times New Roman" w:eastAsia="Times New Roman" w:hAnsi="Times New Roman" w:cs="Times New Roman"/>
          <w:sz w:val="24"/>
          <w:szCs w:val="24"/>
        </w:rPr>
        <w:t>Rainfall intensity is known to affect land surface processes such as infiltration, runoff efficiency, erosion, and runoff/liquid water retention during rain-on-snow events and sensitivity to HIP has been well-studied via laboratory and computational experiments. However, landscape scale processes are less understood (I.E. flash flooding, debris flow and landslide initiation, mass erosion, stream network sediment loading, and snowpack loss) and may become exacerbated when events occur within disturbed regimes. Sequencing of intra-event HIP is known to modulate the above impacts, but little work has been performed to link the sequencing of HIP in real events to hydrological and geomorphic outcomes (</w:t>
      </w:r>
      <w:proofErr w:type="spellStart"/>
      <w:r>
        <w:rPr>
          <w:rFonts w:ascii="Times New Roman" w:eastAsia="Times New Roman" w:hAnsi="Times New Roman" w:cs="Times New Roman"/>
          <w:sz w:val="24"/>
          <w:szCs w:val="24"/>
        </w:rPr>
        <w:t>Dunkerley</w:t>
      </w:r>
      <w:proofErr w:type="spellEnd"/>
      <w:r>
        <w:rPr>
          <w:rFonts w:ascii="Times New Roman" w:eastAsia="Times New Roman" w:hAnsi="Times New Roman" w:cs="Times New Roman"/>
          <w:sz w:val="24"/>
          <w:szCs w:val="24"/>
        </w:rPr>
        <w:t xml:space="preserve"> et al., 2021)</w:t>
      </w:r>
      <w:r>
        <w:t>.</w:t>
      </w:r>
      <w:commentRangeEnd w:id="31"/>
      <w:r w:rsidR="00473F58">
        <w:rPr>
          <w:rStyle w:val="CommentReference"/>
        </w:rPr>
        <w:commentReference w:id="31"/>
      </w:r>
    </w:p>
    <w:p w14:paraId="4ED1FD6D" w14:textId="77777777" w:rsidR="00875C03" w:rsidRDefault="00000000">
      <w:r>
        <w:tab/>
      </w:r>
      <w:r>
        <w:rPr>
          <w:rFonts w:ascii="Times New Roman" w:eastAsia="Times New Roman" w:hAnsi="Times New Roman" w:cs="Times New Roman"/>
          <w:sz w:val="24"/>
          <w:szCs w:val="24"/>
        </w:rPr>
        <w:t>Notable events have illustrated the socioeconomic impact of HIP. In 2017, the Oroville Dam Crisis in the state of California was in part triggered by a series of atmospheric river events that affected the region in early February. The pulses of high intensity precipitation within these AR events caused heavy damage to the primary and emergency spillway of the Oroville Dam, leading to the evacuation of 188,000 people and around $1 billion in damage-related repairs (</w:t>
      </w:r>
      <w:commentRangeStart w:id="32"/>
      <w:r>
        <w:rPr>
          <w:rFonts w:ascii="Times New Roman" w:eastAsia="Times New Roman" w:hAnsi="Times New Roman" w:cs="Times New Roman"/>
          <w:sz w:val="24"/>
          <w:szCs w:val="24"/>
        </w:rPr>
        <w:t xml:space="preserve">Henn et al., 2020; </w:t>
      </w:r>
      <w:proofErr w:type="spellStart"/>
      <w:r>
        <w:rPr>
          <w:rFonts w:ascii="Times New Roman" w:eastAsia="Times New Roman" w:hAnsi="Times New Roman" w:cs="Times New Roman"/>
          <w:sz w:val="24"/>
          <w:szCs w:val="24"/>
        </w:rPr>
        <w:t>Vano</w:t>
      </w:r>
      <w:proofErr w:type="spellEnd"/>
      <w:r>
        <w:rPr>
          <w:rFonts w:ascii="Times New Roman" w:eastAsia="Times New Roman" w:hAnsi="Times New Roman" w:cs="Times New Roman"/>
          <w:sz w:val="24"/>
          <w:szCs w:val="24"/>
        </w:rPr>
        <w:t xml:space="preserve"> et al., 2018; White et al., 2019</w:t>
      </w:r>
      <w:commentRangeEnd w:id="32"/>
      <w:r w:rsidR="00473F58">
        <w:rPr>
          <w:rStyle w:val="CommentReference"/>
        </w:rPr>
        <w:commentReference w:id="32"/>
      </w:r>
      <w:r>
        <w:rPr>
          <w:rFonts w:ascii="Times New Roman" w:eastAsia="Times New Roman" w:hAnsi="Times New Roman" w:cs="Times New Roman"/>
          <w:sz w:val="24"/>
          <w:szCs w:val="24"/>
        </w:rPr>
        <w:t xml:space="preserve">). Previous studies have characterized the meteorological events surrounding the crisis with the intent of improving station-based ensemble surface meteorological analyses, describing the runoff mechanisms that led to the crisis, and quantifying the effects of climate warming on increased precipitable water in AR systems, but the drivers of within-AR rainfall intensity has not been well-described for the event (Bunn et al, 2022; White et al, 2019; Michaelis et al., 2022). </w:t>
      </w:r>
    </w:p>
    <w:p w14:paraId="68F414C3" w14:textId="77777777" w:rsidR="00875C03" w:rsidRDefault="00000000">
      <w:pPr>
        <w:pStyle w:val="Heading1"/>
        <w:rPr>
          <w:rFonts w:ascii="Times New Roman" w:eastAsia="Times New Roman" w:hAnsi="Times New Roman" w:cs="Times New Roman"/>
          <w:color w:val="000000"/>
          <w:sz w:val="24"/>
          <w:szCs w:val="24"/>
        </w:rPr>
      </w:pPr>
      <w:r>
        <w:t>Study Objectives</w:t>
      </w:r>
    </w:p>
    <w:p w14:paraId="76CD78B1"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case study will provide synoptic and mesoscale characterizations </w:t>
      </w:r>
      <w:r>
        <w:rPr>
          <w:rFonts w:ascii="Times New Roman" w:eastAsia="Times New Roman" w:hAnsi="Times New Roman" w:cs="Times New Roman"/>
          <w:sz w:val="24"/>
          <w:szCs w:val="24"/>
        </w:rPr>
        <w:t xml:space="preserve">of </w:t>
      </w:r>
      <w:r>
        <w:rPr>
          <w:rFonts w:ascii="Times New Roman" w:eastAsia="Times New Roman" w:hAnsi="Times New Roman" w:cs="Times New Roman"/>
          <w:color w:val="000000"/>
          <w:sz w:val="24"/>
          <w:szCs w:val="24"/>
        </w:rPr>
        <w:t xml:space="preserve">a series of landfalling ARs that triggered the February 2017 Oroville Dam Crisis in the state of California. Rain gauge, satellite-based, and reanalysis data will be used to identify high intensity, short duration precipitation pulses embedded within these ARs, and the local and synoptic-scale forcing characteristics attributed to these pulses will be identified and statistically described. Results will </w:t>
      </w:r>
      <w:commentRangeStart w:id="33"/>
      <w:r>
        <w:rPr>
          <w:rFonts w:ascii="Times New Roman" w:eastAsia="Times New Roman" w:hAnsi="Times New Roman" w:cs="Times New Roman"/>
          <w:color w:val="000000"/>
          <w:sz w:val="24"/>
          <w:szCs w:val="24"/>
        </w:rPr>
        <w:t>provide insight into how short duration high intensity precipitation propagates within larger storm systems and will expand our understanding of the mechanisms that drive high intensity precipitation variability from within-storm events</w:t>
      </w:r>
      <w:commentRangeEnd w:id="33"/>
      <w:r w:rsidR="00473F58">
        <w:rPr>
          <w:rStyle w:val="CommentReference"/>
        </w:rPr>
        <w:commentReference w:id="33"/>
      </w:r>
      <w:r>
        <w:rPr>
          <w:rFonts w:ascii="Times New Roman" w:eastAsia="Times New Roman" w:hAnsi="Times New Roman" w:cs="Times New Roman"/>
          <w:color w:val="000000"/>
          <w:sz w:val="24"/>
          <w:szCs w:val="24"/>
        </w:rPr>
        <w:t xml:space="preserve">.  </w:t>
      </w:r>
    </w:p>
    <w:p w14:paraId="439C282B" w14:textId="77777777" w:rsidR="00875C03" w:rsidRDefault="0000000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an understanding of the mesoscale features of HIP that occur within the events surrounding this crisis will address the above challenges by improving the ability to accurately project these events in future climates through dynamical and statistical means, </w:t>
      </w:r>
      <w:commentRangeStart w:id="34"/>
      <w:r>
        <w:rPr>
          <w:rFonts w:ascii="Times New Roman" w:eastAsia="Times New Roman" w:hAnsi="Times New Roman" w:cs="Times New Roman"/>
          <w:sz w:val="24"/>
          <w:szCs w:val="24"/>
        </w:rPr>
        <w:t>highlighting critical uncertainty in detection and prediction</w:t>
      </w:r>
      <w:commentRangeEnd w:id="34"/>
      <w:r w:rsidR="00473F58">
        <w:rPr>
          <w:rStyle w:val="CommentReference"/>
        </w:rPr>
        <w:commentReference w:id="34"/>
      </w:r>
      <w:r>
        <w:rPr>
          <w:rFonts w:ascii="Times New Roman" w:eastAsia="Times New Roman" w:hAnsi="Times New Roman" w:cs="Times New Roman"/>
          <w:sz w:val="24"/>
          <w:szCs w:val="24"/>
        </w:rPr>
        <w:t>, providing gains in predictive skill and scientific insight into the impact of HIP on changing landscapes, and generating new decision-support information to assist water and environmental resource managers in developing the next generation of adaptive management practices.</w:t>
      </w:r>
    </w:p>
    <w:p w14:paraId="58BDDBDA" w14:textId="77777777" w:rsidR="00875C03" w:rsidRDefault="00000000">
      <w:pPr>
        <w:pStyle w:val="Heading1"/>
      </w:pPr>
      <w:r>
        <w:t>Data and Methods</w:t>
      </w:r>
    </w:p>
    <w:p w14:paraId="06A8190F" w14:textId="77777777" w:rsidR="00875C03" w:rsidRDefault="00000000">
      <w:pPr>
        <w:pStyle w:val="Heading2"/>
      </w:pPr>
      <w:r>
        <w:tab/>
        <w:t>Study Region</w:t>
      </w:r>
    </w:p>
    <w:p w14:paraId="79D60646"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work is associated with the Forecast-Informed Reservoir Operations (FIRO) project </w:t>
      </w:r>
      <w:r>
        <w:rPr>
          <w:rFonts w:ascii="Times New Roman" w:eastAsia="Times New Roman" w:hAnsi="Times New Roman" w:cs="Times New Roman"/>
          <w:sz w:val="24"/>
          <w:szCs w:val="24"/>
        </w:rPr>
        <w:t xml:space="preserve">at the </w:t>
      </w:r>
      <w:r>
        <w:rPr>
          <w:rFonts w:ascii="Times New Roman" w:eastAsia="Times New Roman" w:hAnsi="Times New Roman" w:cs="Times New Roman"/>
          <w:color w:val="000000"/>
          <w:sz w:val="24"/>
          <w:szCs w:val="24"/>
        </w:rPr>
        <w:t xml:space="preserve">Scripps Center for Western Weather and Water Extremes Forecast Informed Reservoir </w:t>
      </w:r>
      <w:r>
        <w:rPr>
          <w:rFonts w:ascii="Times New Roman" w:eastAsia="Times New Roman" w:hAnsi="Times New Roman" w:cs="Times New Roman"/>
          <w:color w:val="000000"/>
          <w:sz w:val="24"/>
          <w:szCs w:val="24"/>
        </w:rPr>
        <w:lastRenderedPageBreak/>
        <w:t xml:space="preserve">Operations. </w:t>
      </w:r>
      <w:r>
        <w:rPr>
          <w:rFonts w:ascii="Times New Roman" w:eastAsia="Times New Roman" w:hAnsi="Times New Roman" w:cs="Times New Roman"/>
          <w:sz w:val="24"/>
          <w:szCs w:val="24"/>
        </w:rPr>
        <w:t>FIRO</w:t>
      </w:r>
      <w:r>
        <w:rPr>
          <w:rFonts w:ascii="Times New Roman" w:eastAsia="Times New Roman" w:hAnsi="Times New Roman" w:cs="Times New Roman"/>
          <w:color w:val="000000"/>
          <w:sz w:val="24"/>
          <w:szCs w:val="24"/>
        </w:rPr>
        <w:t xml:space="preserve"> is designed to utilize forecasting capabilities to inform and enhance water management </w:t>
      </w:r>
      <w:r>
        <w:rPr>
          <w:rFonts w:ascii="Times New Roman" w:eastAsia="Times New Roman" w:hAnsi="Times New Roman" w:cs="Times New Roman"/>
          <w:sz w:val="24"/>
          <w:szCs w:val="24"/>
        </w:rPr>
        <w:t xml:space="preserve">and </w:t>
      </w:r>
      <w:r>
        <w:rPr>
          <w:rFonts w:ascii="Times New Roman" w:eastAsia="Times New Roman" w:hAnsi="Times New Roman" w:cs="Times New Roman"/>
          <w:color w:val="000000"/>
          <w:sz w:val="24"/>
          <w:szCs w:val="24"/>
        </w:rPr>
        <w:t xml:space="preserve">reservoir operations in the state of California. The Yuba-Feather watershed region consists of river systems that have a long history of catastrophic flooding, with five major floods resulting in 41 deaths since 1950 (FIRO). The region was identified as one of interest because of this climatological propensity to be affected by extreme precipitation events that often lead to high socioeconomic impacts. </w:t>
      </w:r>
    </w:p>
    <w:p w14:paraId="22BBA39E" w14:textId="77777777" w:rsidR="00875C03" w:rsidRDefault="00000000">
      <w:pPr>
        <w:pBdr>
          <w:top w:val="nil"/>
          <w:left w:val="nil"/>
          <w:bottom w:val="nil"/>
          <w:right w:val="nil"/>
          <w:between w:val="nil"/>
        </w:pBdr>
        <w:spacing w:line="240" w:lineRule="auto"/>
        <w:ind w:firstLine="72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noProof/>
          <w:color w:val="000000"/>
          <w:sz w:val="24"/>
          <w:szCs w:val="24"/>
        </w:rPr>
        <w:drawing>
          <wp:inline distT="0" distB="0" distL="0" distR="0" wp14:anchorId="165FDB2B" wp14:editId="7667B212">
            <wp:extent cx="3343275" cy="4323388"/>
            <wp:effectExtent l="0" t="0" r="0" b="0"/>
            <wp:docPr id="3" name="image1.jpg" descr="A map of california with a red and yellow lo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map of california with a red and yellow location&#10;&#10;Description automatically generated"/>
                    <pic:cNvPicPr preferRelativeResize="0"/>
                  </pic:nvPicPr>
                  <pic:blipFill>
                    <a:blip r:embed="rId10"/>
                    <a:srcRect/>
                    <a:stretch>
                      <a:fillRect/>
                    </a:stretch>
                  </pic:blipFill>
                  <pic:spPr>
                    <a:xfrm>
                      <a:off x="0" y="0"/>
                      <a:ext cx="3343275" cy="4323388"/>
                    </a:xfrm>
                    <a:prstGeom prst="rect">
                      <a:avLst/>
                    </a:prstGeom>
                    <a:ln/>
                  </pic:spPr>
                </pic:pic>
              </a:graphicData>
            </a:graphic>
          </wp:inline>
        </w:drawing>
      </w:r>
    </w:p>
    <w:p w14:paraId="1380A55D"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Figure 1. Study watershed region of interest</w:t>
      </w:r>
    </w:p>
    <w:p w14:paraId="4954A6C5" w14:textId="77777777" w:rsidR="00875C03" w:rsidRDefault="00875C03">
      <w:pPr>
        <w:pBdr>
          <w:top w:val="nil"/>
          <w:left w:val="nil"/>
          <w:bottom w:val="nil"/>
          <w:right w:val="nil"/>
          <w:between w:val="nil"/>
        </w:pBdr>
        <w:spacing w:line="240" w:lineRule="auto"/>
        <w:ind w:firstLine="720"/>
        <w:jc w:val="center"/>
        <w:rPr>
          <w:rFonts w:ascii="Times New Roman" w:eastAsia="Times New Roman" w:hAnsi="Times New Roman" w:cs="Times New Roman"/>
          <w:b/>
          <w:i/>
          <w:color w:val="000000"/>
          <w:sz w:val="24"/>
          <w:szCs w:val="24"/>
        </w:rPr>
      </w:pPr>
    </w:p>
    <w:p w14:paraId="4F8EA011" w14:textId="77777777" w:rsidR="00875C03" w:rsidRDefault="00000000">
      <w:pPr>
        <w:pStyle w:val="Heading2"/>
      </w:pPr>
      <w:r>
        <w:tab/>
      </w:r>
      <w:proofErr w:type="spellStart"/>
      <w:r>
        <w:t>MesoWest</w:t>
      </w:r>
      <w:proofErr w:type="spellEnd"/>
      <w:r>
        <w:t xml:space="preserve"> Station Data</w:t>
      </w:r>
    </w:p>
    <w:p w14:paraId="2D9F9779"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utilizes rain gauge data to approximate precipitation within the Yuba-Feather watershed region. The University of Utah’s </w:t>
      </w:r>
      <w:proofErr w:type="spellStart"/>
      <w:r>
        <w:rPr>
          <w:rFonts w:ascii="Times New Roman" w:eastAsia="Times New Roman" w:hAnsi="Times New Roman" w:cs="Times New Roman"/>
          <w:color w:val="000000"/>
          <w:sz w:val="24"/>
          <w:szCs w:val="24"/>
        </w:rPr>
        <w:t>MesoWest</w:t>
      </w:r>
      <w:proofErr w:type="spellEnd"/>
      <w:r>
        <w:rPr>
          <w:rFonts w:ascii="Times New Roman" w:eastAsia="Times New Roman" w:hAnsi="Times New Roman" w:cs="Times New Roman"/>
          <w:color w:val="000000"/>
          <w:sz w:val="24"/>
          <w:szCs w:val="24"/>
        </w:rPr>
        <w:t xml:space="preserve"> project provides access to archived weather observations across the United States, with extensive records of hourly precipitation available for many airport-based stations across the country. The station located at the </w:t>
      </w:r>
      <w:commentRangeStart w:id="35"/>
      <w:r>
        <w:rPr>
          <w:rFonts w:ascii="Times New Roman" w:eastAsia="Times New Roman" w:hAnsi="Times New Roman" w:cs="Times New Roman"/>
          <w:color w:val="000000"/>
          <w:sz w:val="24"/>
          <w:szCs w:val="24"/>
        </w:rPr>
        <w:t xml:space="preserve">Oroville Municipal Airport </w:t>
      </w:r>
      <w:commentRangeEnd w:id="35"/>
      <w:r w:rsidR="00FA3505">
        <w:rPr>
          <w:rStyle w:val="CommentReference"/>
        </w:rPr>
        <w:commentReference w:id="35"/>
      </w:r>
      <w:r>
        <w:rPr>
          <w:rFonts w:ascii="Times New Roman" w:eastAsia="Times New Roman" w:hAnsi="Times New Roman" w:cs="Times New Roman"/>
          <w:color w:val="000000"/>
          <w:sz w:val="24"/>
          <w:szCs w:val="24"/>
        </w:rPr>
        <w:t xml:space="preserve">has an extensive record of hourly precipitation data and was used to pull precipitation records for February 2017. Raw precipitation data from </w:t>
      </w:r>
      <w:proofErr w:type="spellStart"/>
      <w:r>
        <w:rPr>
          <w:rFonts w:ascii="Times New Roman" w:eastAsia="Times New Roman" w:hAnsi="Times New Roman" w:cs="Times New Roman"/>
          <w:color w:val="000000"/>
          <w:sz w:val="24"/>
          <w:szCs w:val="24"/>
        </w:rPr>
        <w:t>MesoWest</w:t>
      </w:r>
      <w:proofErr w:type="spellEnd"/>
      <w:r>
        <w:rPr>
          <w:rFonts w:ascii="Times New Roman" w:eastAsia="Times New Roman" w:hAnsi="Times New Roman" w:cs="Times New Roman"/>
          <w:color w:val="000000"/>
          <w:sz w:val="24"/>
          <w:szCs w:val="24"/>
        </w:rPr>
        <w:t xml:space="preserve"> required resampling to consolidate precipitation values to the nearest hour. </w:t>
      </w:r>
      <w:commentRangeStart w:id="36"/>
      <w:r>
        <w:rPr>
          <w:rFonts w:ascii="Times New Roman" w:eastAsia="Times New Roman" w:hAnsi="Times New Roman" w:cs="Times New Roman"/>
          <w:color w:val="000000"/>
          <w:sz w:val="24"/>
          <w:szCs w:val="24"/>
        </w:rPr>
        <w:t>Data with multiple time stamps per hour were resampled using the mean value across each respective hour</w:t>
      </w:r>
      <w:commentRangeEnd w:id="36"/>
      <w:r w:rsidR="00FA3505">
        <w:rPr>
          <w:rStyle w:val="CommentReference"/>
        </w:rPr>
        <w:commentReference w:id="36"/>
      </w:r>
      <w:r>
        <w:rPr>
          <w:rFonts w:ascii="Times New Roman" w:eastAsia="Times New Roman" w:hAnsi="Times New Roman" w:cs="Times New Roman"/>
          <w:color w:val="000000"/>
          <w:sz w:val="24"/>
          <w:szCs w:val="24"/>
        </w:rPr>
        <w:t xml:space="preserve">. </w:t>
      </w:r>
    </w:p>
    <w:p w14:paraId="5E82DAFE" w14:textId="77777777" w:rsidR="00875C03" w:rsidRDefault="00875C0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tbl>
      <w:tblPr>
        <w:tblStyle w:val="a"/>
        <w:tblW w:w="6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0"/>
        <w:gridCol w:w="1553"/>
        <w:gridCol w:w="1280"/>
        <w:gridCol w:w="1640"/>
      </w:tblGrid>
      <w:tr w:rsidR="00875C03" w14:paraId="13414E17" w14:textId="77777777">
        <w:trPr>
          <w:trHeight w:val="732"/>
          <w:jc w:val="center"/>
        </w:trPr>
        <w:tc>
          <w:tcPr>
            <w:tcW w:w="166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D181A8A" w14:textId="77777777" w:rsidR="00875C03" w:rsidRDefault="00000000">
            <w:pPr>
              <w:jc w:val="center"/>
              <w:rPr>
                <w:b/>
                <w:color w:val="000000"/>
              </w:rPr>
            </w:pPr>
            <w:r>
              <w:rPr>
                <w:b/>
                <w:color w:val="000000"/>
              </w:rPr>
              <w:lastRenderedPageBreak/>
              <w:t>Watershed Region Name</w:t>
            </w:r>
          </w:p>
        </w:tc>
        <w:tc>
          <w:tcPr>
            <w:tcW w:w="1553" w:type="dxa"/>
            <w:tcBorders>
              <w:top w:val="single" w:sz="4" w:space="0" w:color="000000"/>
              <w:left w:val="nil"/>
              <w:bottom w:val="single" w:sz="4" w:space="0" w:color="000000"/>
              <w:right w:val="single" w:sz="4" w:space="0" w:color="000000"/>
            </w:tcBorders>
            <w:shd w:val="clear" w:color="auto" w:fill="BFBFBF"/>
            <w:vAlign w:val="center"/>
          </w:tcPr>
          <w:p w14:paraId="00BEF8ED" w14:textId="77777777" w:rsidR="00875C03" w:rsidRDefault="00000000">
            <w:pPr>
              <w:jc w:val="center"/>
              <w:rPr>
                <w:b/>
                <w:color w:val="000000"/>
              </w:rPr>
            </w:pPr>
            <w:r>
              <w:rPr>
                <w:b/>
                <w:color w:val="000000"/>
              </w:rPr>
              <w:t>Station Name</w:t>
            </w:r>
          </w:p>
        </w:tc>
        <w:tc>
          <w:tcPr>
            <w:tcW w:w="1280" w:type="dxa"/>
            <w:tcBorders>
              <w:top w:val="single" w:sz="4" w:space="0" w:color="000000"/>
              <w:left w:val="nil"/>
              <w:bottom w:val="single" w:sz="4" w:space="0" w:color="000000"/>
              <w:right w:val="single" w:sz="4" w:space="0" w:color="000000"/>
            </w:tcBorders>
            <w:shd w:val="clear" w:color="auto" w:fill="BFBFBF"/>
            <w:vAlign w:val="center"/>
          </w:tcPr>
          <w:p w14:paraId="396058F1" w14:textId="77777777" w:rsidR="00875C03" w:rsidRDefault="00000000">
            <w:pPr>
              <w:jc w:val="center"/>
              <w:rPr>
                <w:b/>
                <w:color w:val="000000"/>
              </w:rPr>
            </w:pPr>
            <w:r>
              <w:rPr>
                <w:b/>
                <w:color w:val="000000"/>
              </w:rPr>
              <w:t>Station Code</w:t>
            </w:r>
          </w:p>
        </w:tc>
        <w:tc>
          <w:tcPr>
            <w:tcW w:w="1640" w:type="dxa"/>
            <w:tcBorders>
              <w:top w:val="single" w:sz="4" w:space="0" w:color="000000"/>
              <w:left w:val="nil"/>
              <w:bottom w:val="single" w:sz="4" w:space="0" w:color="000000"/>
              <w:right w:val="single" w:sz="4" w:space="0" w:color="000000"/>
            </w:tcBorders>
            <w:shd w:val="clear" w:color="auto" w:fill="BFBFBF"/>
            <w:vAlign w:val="center"/>
          </w:tcPr>
          <w:p w14:paraId="4040DBE9" w14:textId="77777777" w:rsidR="00875C03" w:rsidRDefault="00000000">
            <w:pPr>
              <w:jc w:val="center"/>
              <w:rPr>
                <w:b/>
                <w:color w:val="000000"/>
              </w:rPr>
            </w:pPr>
            <w:r>
              <w:rPr>
                <w:b/>
                <w:color w:val="000000"/>
              </w:rPr>
              <w:t>Years of Data Available</w:t>
            </w:r>
          </w:p>
        </w:tc>
      </w:tr>
      <w:tr w:rsidR="00875C03" w14:paraId="07AA7D9E" w14:textId="77777777">
        <w:trPr>
          <w:trHeight w:val="288"/>
          <w:jc w:val="center"/>
        </w:trPr>
        <w:tc>
          <w:tcPr>
            <w:tcW w:w="1660" w:type="dxa"/>
            <w:tcBorders>
              <w:top w:val="nil"/>
              <w:left w:val="single" w:sz="4" w:space="0" w:color="000000"/>
              <w:bottom w:val="single" w:sz="4" w:space="0" w:color="000000"/>
              <w:right w:val="single" w:sz="4" w:space="0" w:color="000000"/>
            </w:tcBorders>
            <w:shd w:val="clear" w:color="auto" w:fill="auto"/>
            <w:vAlign w:val="center"/>
          </w:tcPr>
          <w:p w14:paraId="4B5D9708" w14:textId="77777777" w:rsidR="00875C03" w:rsidRDefault="00000000">
            <w:pPr>
              <w:jc w:val="center"/>
              <w:rPr>
                <w:color w:val="000000"/>
              </w:rPr>
            </w:pPr>
            <w:r>
              <w:rPr>
                <w:color w:val="000000"/>
              </w:rPr>
              <w:t>Yuba-Feather</w:t>
            </w:r>
          </w:p>
        </w:tc>
        <w:tc>
          <w:tcPr>
            <w:tcW w:w="1553" w:type="dxa"/>
            <w:tcBorders>
              <w:top w:val="nil"/>
              <w:left w:val="nil"/>
              <w:bottom w:val="single" w:sz="4" w:space="0" w:color="000000"/>
              <w:right w:val="single" w:sz="4" w:space="0" w:color="000000"/>
            </w:tcBorders>
            <w:shd w:val="clear" w:color="auto" w:fill="auto"/>
            <w:vAlign w:val="bottom"/>
          </w:tcPr>
          <w:p w14:paraId="6077DD1B" w14:textId="77777777" w:rsidR="00875C03" w:rsidRDefault="00000000">
            <w:pPr>
              <w:rPr>
                <w:color w:val="000000"/>
              </w:rPr>
            </w:pPr>
            <w:r>
              <w:rPr>
                <w:color w:val="000000"/>
              </w:rPr>
              <w:t>Oroville</w:t>
            </w:r>
          </w:p>
        </w:tc>
        <w:tc>
          <w:tcPr>
            <w:tcW w:w="1280" w:type="dxa"/>
            <w:tcBorders>
              <w:top w:val="nil"/>
              <w:left w:val="nil"/>
              <w:bottom w:val="single" w:sz="4" w:space="0" w:color="000000"/>
              <w:right w:val="single" w:sz="4" w:space="0" w:color="000000"/>
            </w:tcBorders>
            <w:shd w:val="clear" w:color="auto" w:fill="auto"/>
            <w:vAlign w:val="bottom"/>
          </w:tcPr>
          <w:p w14:paraId="716A2E6C" w14:textId="77777777" w:rsidR="00875C03" w:rsidRDefault="00000000">
            <w:pPr>
              <w:jc w:val="center"/>
              <w:rPr>
                <w:color w:val="000000"/>
              </w:rPr>
            </w:pPr>
            <w:proofErr w:type="spellStart"/>
            <w:r>
              <w:rPr>
                <w:color w:val="000000"/>
              </w:rPr>
              <w:t>kove</w:t>
            </w:r>
            <w:proofErr w:type="spellEnd"/>
          </w:p>
        </w:tc>
        <w:tc>
          <w:tcPr>
            <w:tcW w:w="1640" w:type="dxa"/>
            <w:tcBorders>
              <w:top w:val="nil"/>
              <w:left w:val="nil"/>
              <w:bottom w:val="single" w:sz="4" w:space="0" w:color="000000"/>
              <w:right w:val="single" w:sz="4" w:space="0" w:color="000000"/>
            </w:tcBorders>
            <w:shd w:val="clear" w:color="auto" w:fill="auto"/>
            <w:vAlign w:val="bottom"/>
          </w:tcPr>
          <w:p w14:paraId="1183C85E" w14:textId="77777777" w:rsidR="00875C03" w:rsidRDefault="00000000">
            <w:pPr>
              <w:jc w:val="center"/>
              <w:rPr>
                <w:color w:val="000000"/>
              </w:rPr>
            </w:pPr>
            <w:r>
              <w:rPr>
                <w:color w:val="000000"/>
              </w:rPr>
              <w:t>24</w:t>
            </w:r>
          </w:p>
        </w:tc>
      </w:tr>
    </w:tbl>
    <w:p w14:paraId="32A1C41B"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Table 1. </w:t>
      </w:r>
      <w:proofErr w:type="spellStart"/>
      <w:r>
        <w:rPr>
          <w:rFonts w:ascii="Times New Roman" w:eastAsia="Times New Roman" w:hAnsi="Times New Roman" w:cs="Times New Roman"/>
          <w:color w:val="000000"/>
          <w:sz w:val="20"/>
          <w:szCs w:val="20"/>
        </w:rPr>
        <w:t>MesoWest</w:t>
      </w:r>
      <w:proofErr w:type="spellEnd"/>
      <w:r>
        <w:rPr>
          <w:rFonts w:ascii="Times New Roman" w:eastAsia="Times New Roman" w:hAnsi="Times New Roman" w:cs="Times New Roman"/>
          <w:color w:val="000000"/>
          <w:sz w:val="20"/>
          <w:szCs w:val="20"/>
        </w:rPr>
        <w:t xml:space="preserve"> sites selected for analysis</w:t>
      </w:r>
    </w:p>
    <w:p w14:paraId="02ED1202"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3275840" wp14:editId="17713E88">
            <wp:extent cx="5943600" cy="5003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5003800"/>
                    </a:xfrm>
                    <a:prstGeom prst="rect">
                      <a:avLst/>
                    </a:prstGeom>
                    <a:ln/>
                  </pic:spPr>
                </pic:pic>
              </a:graphicData>
            </a:graphic>
          </wp:inline>
        </w:drawing>
      </w:r>
    </w:p>
    <w:p w14:paraId="5BD8942B"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Figure 1. Resampled hourly precipitation time series for Oroville Airport, California (Yuba-Feather watershed</w:t>
      </w:r>
      <w:r>
        <w:rPr>
          <w:rFonts w:ascii="Times New Roman" w:eastAsia="Times New Roman" w:hAnsi="Times New Roman" w:cs="Times New Roman"/>
          <w:sz w:val="20"/>
          <w:szCs w:val="20"/>
        </w:rPr>
        <w:t>) for February 2017. Example of synoptic scale events identified.</w:t>
      </w:r>
    </w:p>
    <w:p w14:paraId="1EB90D5E" w14:textId="77777777" w:rsidR="00875C03" w:rsidRDefault="00000000">
      <w:pPr>
        <w:pStyle w:val="Heading2"/>
        <w:ind w:firstLine="720"/>
      </w:pPr>
      <w:r>
        <w:t>Synoptic and Mesoscale Pulse Identification</w:t>
      </w:r>
    </w:p>
    <w:p w14:paraId="3C428E2A" w14:textId="77777777" w:rsidR="00875C03" w:rsidRDefault="00000000">
      <w:pPr>
        <w:ind w:firstLine="720"/>
        <w:rPr>
          <w:rFonts w:ascii="Times New Roman" w:eastAsia="Times New Roman" w:hAnsi="Times New Roman" w:cs="Times New Roman"/>
          <w:sz w:val="24"/>
          <w:szCs w:val="24"/>
        </w:rPr>
      </w:pPr>
      <w:r>
        <w:t xml:space="preserve">A two-pronged approach is used to categorize pulses of precipitation for the study. Longer-term synoptic scale events are first identified visually from the monthly time series of rainfall events at Oroville Municipal Airport. This process identified 7 separate synoptic-level events. Within each of these synoptic level events, individual mesoscale pulses are identified through a similar visual process. Each individual pulse of precipitation will be the characterization factor for these mesoscale pulses, with each </w:t>
      </w:r>
      <w:proofErr w:type="spellStart"/>
      <w:r>
        <w:t>syntopic</w:t>
      </w:r>
      <w:proofErr w:type="spellEnd"/>
      <w:r>
        <w:t xml:space="preserve"> level event often containing multiple pulses (Figure 2).  </w:t>
      </w:r>
    </w:p>
    <w:p w14:paraId="6054B1E1" w14:textId="77777777" w:rsidR="00875C03"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78B27C" wp14:editId="2764300A">
            <wp:extent cx="5943600" cy="3187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2C38EFAA" w14:textId="77777777" w:rsidR="00875C03" w:rsidRDefault="00875C03">
      <w:p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p>
    <w:p w14:paraId="1F4F07F4"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0"/>
          <w:szCs w:val="20"/>
        </w:rPr>
        <w:t xml:space="preserve">Figure 2. Example of “multimodal” pulses found within </w:t>
      </w:r>
      <w:proofErr w:type="spellStart"/>
      <w:r>
        <w:rPr>
          <w:rFonts w:ascii="Times New Roman" w:eastAsia="Times New Roman" w:hAnsi="Times New Roman" w:cs="Times New Roman"/>
          <w:sz w:val="20"/>
          <w:szCs w:val="20"/>
        </w:rPr>
        <w:t>syntopic</w:t>
      </w:r>
      <w:proofErr w:type="spellEnd"/>
      <w:r>
        <w:rPr>
          <w:rFonts w:ascii="Times New Roman" w:eastAsia="Times New Roman" w:hAnsi="Times New Roman" w:cs="Times New Roman"/>
          <w:sz w:val="20"/>
          <w:szCs w:val="20"/>
        </w:rPr>
        <w:t xml:space="preserve"> level event </w:t>
      </w:r>
      <w:r>
        <w:rPr>
          <w:rFonts w:ascii="Times New Roman" w:eastAsia="Times New Roman" w:hAnsi="Times New Roman" w:cs="Times New Roman"/>
          <w:color w:val="000000"/>
          <w:sz w:val="20"/>
          <w:szCs w:val="20"/>
        </w:rPr>
        <w:t>at Oroville Airport in February 2017</w:t>
      </w:r>
    </w:p>
    <w:p w14:paraId="35F0E226" w14:textId="77777777" w:rsidR="00875C03" w:rsidRDefault="00000000">
      <w:pPr>
        <w:pStyle w:val="Heading2"/>
      </w:pPr>
      <w:r>
        <w:t>Characterizing Multimodal Events</w:t>
      </w:r>
    </w:p>
    <w:p w14:paraId="7520A2B8"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Pulse e</w:t>
      </w:r>
      <w:r>
        <w:rPr>
          <w:rFonts w:ascii="Times New Roman" w:eastAsia="Times New Roman" w:hAnsi="Times New Roman" w:cs="Times New Roman"/>
          <w:color w:val="000000"/>
          <w:sz w:val="24"/>
          <w:szCs w:val="24"/>
        </w:rPr>
        <w:t>vents identified by the methodology above will be evaluated and described through both synoptic and meso-scale products:</w:t>
      </w:r>
    </w:p>
    <w:p w14:paraId="000F61A9" w14:textId="77777777" w:rsidR="00875C03" w:rsidRDefault="00000000">
      <w:pPr>
        <w:pStyle w:val="Heading3"/>
      </w:pPr>
      <w:r>
        <w:t>MERRA II Reanalysis</w:t>
      </w:r>
    </w:p>
    <w:p w14:paraId="69224AC3" w14:textId="77777777" w:rsidR="00875C03"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commentRangeStart w:id="37"/>
      <w:r>
        <w:rPr>
          <w:rFonts w:ascii="Times New Roman" w:eastAsia="Times New Roman" w:hAnsi="Times New Roman" w:cs="Times New Roman"/>
          <w:color w:val="000000"/>
          <w:sz w:val="24"/>
          <w:szCs w:val="24"/>
        </w:rPr>
        <w:t xml:space="preserve">Synoptic-scale characterizations of </w:t>
      </w:r>
      <w:r>
        <w:rPr>
          <w:rFonts w:ascii="Times New Roman" w:eastAsia="Times New Roman" w:hAnsi="Times New Roman" w:cs="Times New Roman"/>
          <w:sz w:val="24"/>
          <w:szCs w:val="24"/>
        </w:rPr>
        <w:t xml:space="preserve">the storm systems that affected the Yuba-Feather watershed region in February 2017 </w:t>
      </w:r>
      <w:r>
        <w:rPr>
          <w:rFonts w:ascii="Times New Roman" w:eastAsia="Times New Roman" w:hAnsi="Times New Roman" w:cs="Times New Roman"/>
          <w:color w:val="000000"/>
          <w:sz w:val="24"/>
          <w:szCs w:val="24"/>
        </w:rPr>
        <w:t xml:space="preserve">will be </w:t>
      </w:r>
      <w:r>
        <w:rPr>
          <w:rFonts w:ascii="Times New Roman" w:eastAsia="Times New Roman" w:hAnsi="Times New Roman" w:cs="Times New Roman"/>
          <w:sz w:val="24"/>
          <w:szCs w:val="24"/>
        </w:rPr>
        <w:t xml:space="preserve">used </w:t>
      </w:r>
      <w:r>
        <w:rPr>
          <w:rFonts w:ascii="Times New Roman" w:eastAsia="Times New Roman" w:hAnsi="Times New Roman" w:cs="Times New Roman"/>
          <w:color w:val="000000"/>
          <w:sz w:val="24"/>
          <w:szCs w:val="24"/>
        </w:rPr>
        <w:t xml:space="preserve">to describe the large-scale patterns influencing the precipitation pulses </w:t>
      </w:r>
      <w:r>
        <w:rPr>
          <w:rFonts w:ascii="Times New Roman" w:eastAsia="Times New Roman" w:hAnsi="Times New Roman" w:cs="Times New Roman"/>
          <w:sz w:val="24"/>
          <w:szCs w:val="24"/>
        </w:rPr>
        <w:t>identified with the above methodology</w:t>
      </w:r>
      <w:r>
        <w:rPr>
          <w:rFonts w:ascii="Times New Roman" w:eastAsia="Times New Roman" w:hAnsi="Times New Roman" w:cs="Times New Roman"/>
          <w:color w:val="000000"/>
          <w:sz w:val="24"/>
          <w:szCs w:val="24"/>
        </w:rPr>
        <w:t xml:space="preserve">. </w:t>
      </w:r>
      <w:commentRangeEnd w:id="37"/>
      <w:r w:rsidR="00014576">
        <w:rPr>
          <w:rStyle w:val="CommentReference"/>
        </w:rPr>
        <w:commentReference w:id="37"/>
      </w:r>
      <w:r>
        <w:rPr>
          <w:rFonts w:ascii="Times New Roman" w:eastAsia="Times New Roman" w:hAnsi="Times New Roman" w:cs="Times New Roman"/>
          <w:color w:val="000000"/>
          <w:sz w:val="24"/>
          <w:szCs w:val="24"/>
        </w:rPr>
        <w:t xml:space="preserve">Reanalysis data from the Modern-Era Retrospective analysis for Research and Applications, Version 2 (MERRA-2) will be used as a diagnostic tool to describe the flow of moisture into the Yuba-Feather watershed region during these events. The direction and magnitude of this high-level moisture profile will provide information on which locations within the region are more affected by pulses of high intensity rainfall. Because the directionality and intensity of moisture is the primary driver </w:t>
      </w:r>
      <w:r>
        <w:rPr>
          <w:rFonts w:ascii="Times New Roman" w:eastAsia="Times New Roman" w:hAnsi="Times New Roman" w:cs="Times New Roman"/>
          <w:sz w:val="24"/>
          <w:szCs w:val="24"/>
        </w:rPr>
        <w:t>at the synoptic-scale</w:t>
      </w:r>
      <w:r>
        <w:rPr>
          <w:rFonts w:ascii="Times New Roman" w:eastAsia="Times New Roman" w:hAnsi="Times New Roman" w:cs="Times New Roman"/>
          <w:color w:val="000000"/>
          <w:sz w:val="24"/>
          <w:szCs w:val="24"/>
        </w:rPr>
        <w:t>, MERRA</w:t>
      </w:r>
      <w:r>
        <w:rPr>
          <w:rFonts w:ascii="Times New Roman" w:eastAsia="Times New Roman" w:hAnsi="Times New Roman" w:cs="Times New Roman"/>
          <w:sz w:val="24"/>
          <w:szCs w:val="24"/>
        </w:rPr>
        <w:t>-2’</w:t>
      </w:r>
      <w:r>
        <w:rPr>
          <w:rFonts w:ascii="Times New Roman" w:eastAsia="Times New Roman" w:hAnsi="Times New Roman" w:cs="Times New Roman"/>
          <w:color w:val="000000"/>
          <w:sz w:val="24"/>
          <w:szCs w:val="24"/>
        </w:rPr>
        <w:t xml:space="preserve">s integrated water vapor transport will be the product used for this characterization effort. </w:t>
      </w:r>
    </w:p>
    <w:p w14:paraId="639B07C9" w14:textId="77777777" w:rsidR="00875C03"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sz w:val="16"/>
          <w:szCs w:val="16"/>
        </w:rPr>
        <w:lastRenderedPageBreak/>
        <w:drawing>
          <wp:inline distT="114300" distB="114300" distL="114300" distR="114300" wp14:anchorId="4993C62D" wp14:editId="45267E52">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962400"/>
                    </a:xfrm>
                    <a:prstGeom prst="rect">
                      <a:avLst/>
                    </a:prstGeom>
                    <a:ln/>
                  </pic:spPr>
                </pic:pic>
              </a:graphicData>
            </a:graphic>
          </wp:inline>
        </w:drawing>
      </w:r>
    </w:p>
    <w:p w14:paraId="4D86958B"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bookmarkStart w:id="38" w:name="_heading=h.30j0zll" w:colFirst="0" w:colLast="0"/>
      <w:bookmarkEnd w:id="38"/>
      <w:r>
        <w:rPr>
          <w:rFonts w:ascii="Times New Roman" w:eastAsia="Times New Roman" w:hAnsi="Times New Roman" w:cs="Times New Roman"/>
          <w:color w:val="000000"/>
          <w:sz w:val="20"/>
          <w:szCs w:val="20"/>
        </w:rPr>
        <w:t xml:space="preserve">Figure 3. Example of IVT </w:t>
      </w:r>
      <w:r>
        <w:rPr>
          <w:rFonts w:ascii="Times New Roman" w:eastAsia="Times New Roman" w:hAnsi="Times New Roman" w:cs="Times New Roman"/>
          <w:sz w:val="20"/>
          <w:szCs w:val="20"/>
        </w:rPr>
        <w:t xml:space="preserve">on </w:t>
      </w:r>
      <w:r>
        <w:rPr>
          <w:rFonts w:ascii="Times New Roman" w:eastAsia="Times New Roman" w:hAnsi="Times New Roman" w:cs="Times New Roman"/>
          <w:color w:val="000000"/>
          <w:sz w:val="20"/>
          <w:szCs w:val="20"/>
        </w:rPr>
        <w:t>February 7</w:t>
      </w:r>
      <w:r>
        <w:rPr>
          <w:rFonts w:ascii="Times New Roman" w:eastAsia="Times New Roman" w:hAnsi="Times New Roman" w:cs="Times New Roman"/>
          <w:color w:val="000000"/>
          <w:sz w:val="20"/>
          <w:szCs w:val="20"/>
          <w:vertAlign w:val="superscript"/>
        </w:rPr>
        <w:t>th</w:t>
      </w:r>
      <w:r>
        <w:rPr>
          <w:rFonts w:ascii="Times New Roman" w:eastAsia="Times New Roman" w:hAnsi="Times New Roman" w:cs="Times New Roman"/>
          <w:color w:val="000000"/>
          <w:sz w:val="20"/>
          <w:szCs w:val="20"/>
        </w:rPr>
        <w:t>, 2017 at 07:00 UTC</w:t>
      </w:r>
    </w:p>
    <w:p w14:paraId="3F23C213" w14:textId="77777777" w:rsidR="00875C03" w:rsidRDefault="00875C03">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p w14:paraId="59D91ECE" w14:textId="77777777" w:rsidR="00875C03" w:rsidRDefault="00000000">
      <w:pPr>
        <w:pStyle w:val="Heading3"/>
      </w:pPr>
      <w:r>
        <w:t>Multi-Radar Multi-Sensor Quantitative Precipitation Estimation:</w:t>
      </w:r>
    </w:p>
    <w:p w14:paraId="797F9EBF"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Multi-Radar Multi-Sensor (MRMS) system designed by NOAA/National Severe Storms Laboratory (NSSL) integrates over 180 operational US WSR-88D weather radars, hourly gauge observations, and model analyses to create gridded precipitation products (Zhang et al., 2016). Quality-controlled radar reflectivity data is interpolated onto a 3D grid, with precipitation type (e.g. stratiform, convective, and snow) and surface rates derived at each grid point every 2 min. Hourly MRMS quantitative precipitation estimate (QPE) products with 1-km resolution will be linked to precipitation pulses identified </w:t>
      </w:r>
      <w:r>
        <w:rPr>
          <w:rFonts w:ascii="Times New Roman" w:eastAsia="Times New Roman" w:hAnsi="Times New Roman" w:cs="Times New Roman"/>
          <w:sz w:val="24"/>
          <w:szCs w:val="24"/>
        </w:rPr>
        <w:t>with the above methodology</w:t>
      </w:r>
      <w:r>
        <w:rPr>
          <w:rFonts w:ascii="Times New Roman" w:eastAsia="Times New Roman" w:hAnsi="Times New Roman" w:cs="Times New Roman"/>
          <w:color w:val="000000"/>
          <w:sz w:val="24"/>
          <w:szCs w:val="24"/>
        </w:rPr>
        <w:t xml:space="preserve">. As a derived </w:t>
      </w:r>
      <w:r>
        <w:rPr>
          <w:rFonts w:ascii="Times New Roman" w:eastAsia="Times New Roman" w:hAnsi="Times New Roman" w:cs="Times New Roman"/>
          <w:sz w:val="24"/>
          <w:szCs w:val="24"/>
        </w:rPr>
        <w:t xml:space="preserve">product that measures </w:t>
      </w:r>
      <w:r>
        <w:rPr>
          <w:rFonts w:ascii="Times New Roman" w:eastAsia="Times New Roman" w:hAnsi="Times New Roman" w:cs="Times New Roman"/>
          <w:color w:val="000000"/>
          <w:sz w:val="24"/>
          <w:szCs w:val="24"/>
        </w:rPr>
        <w:t>accumulated precipitation with no topo</w:t>
      </w:r>
      <w:r>
        <w:rPr>
          <w:rFonts w:ascii="Times New Roman" w:eastAsia="Times New Roman" w:hAnsi="Times New Roman" w:cs="Times New Roman"/>
          <w:sz w:val="24"/>
          <w:szCs w:val="24"/>
        </w:rPr>
        <w:t>graphical hindrance</w:t>
      </w:r>
      <w:r>
        <w:rPr>
          <w:rFonts w:ascii="Times New Roman" w:eastAsia="Times New Roman" w:hAnsi="Times New Roman" w:cs="Times New Roman"/>
          <w:color w:val="000000"/>
          <w:sz w:val="24"/>
          <w:szCs w:val="24"/>
        </w:rPr>
        <w:t>, MR</w:t>
      </w:r>
      <w:r>
        <w:rPr>
          <w:rFonts w:ascii="Times New Roman" w:eastAsia="Times New Roman" w:hAnsi="Times New Roman" w:cs="Times New Roman"/>
          <w:sz w:val="24"/>
          <w:szCs w:val="24"/>
        </w:rPr>
        <w:t>MS</w:t>
      </w:r>
      <w:r>
        <w:rPr>
          <w:rFonts w:ascii="Times New Roman" w:eastAsia="Times New Roman" w:hAnsi="Times New Roman" w:cs="Times New Roman"/>
          <w:color w:val="000000"/>
          <w:sz w:val="24"/>
          <w:szCs w:val="24"/>
        </w:rPr>
        <w:t xml:space="preserve"> QPE will be utilized to build a comprehensive picture of the s</w:t>
      </w:r>
      <w:r>
        <w:rPr>
          <w:rFonts w:ascii="Times New Roman" w:eastAsia="Times New Roman" w:hAnsi="Times New Roman" w:cs="Times New Roman"/>
          <w:sz w:val="24"/>
          <w:szCs w:val="24"/>
        </w:rPr>
        <w:t xml:space="preserve">patial variability of rainfall driven by these </w:t>
      </w:r>
      <w:r>
        <w:rPr>
          <w:rFonts w:ascii="Times New Roman" w:eastAsia="Times New Roman" w:hAnsi="Times New Roman" w:cs="Times New Roman"/>
          <w:color w:val="000000"/>
          <w:sz w:val="24"/>
          <w:szCs w:val="24"/>
        </w:rPr>
        <w:t xml:space="preserve">individual pulses of precipitation within the February 2017 storm systems. </w:t>
      </w:r>
    </w:p>
    <w:p w14:paraId="2FFA0464" w14:textId="77777777" w:rsidR="00875C03" w:rsidRDefault="00000000">
      <w:pPr>
        <w:pBdr>
          <w:top w:val="nil"/>
          <w:left w:val="nil"/>
          <w:bottom w:val="nil"/>
          <w:right w:val="nil"/>
          <w:between w:val="nil"/>
        </w:pBdr>
        <w:spacing w:line="240" w:lineRule="auto"/>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C8DEB0" wp14:editId="6513EA0A">
            <wp:extent cx="4567238" cy="45672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567238" cy="4567238"/>
                    </a:xfrm>
                    <a:prstGeom prst="rect">
                      <a:avLst/>
                    </a:prstGeom>
                    <a:ln/>
                  </pic:spPr>
                </pic:pic>
              </a:graphicData>
            </a:graphic>
          </wp:inline>
        </w:drawing>
      </w:r>
    </w:p>
    <w:p w14:paraId="258745AC"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0"/>
          <w:szCs w:val="20"/>
        </w:rPr>
        <w:t>Figure 4. Example of QPE for February 7</w:t>
      </w:r>
      <w:r>
        <w:rPr>
          <w:rFonts w:ascii="Times New Roman" w:eastAsia="Times New Roman" w:hAnsi="Times New Roman" w:cs="Times New Roman"/>
          <w:color w:val="000000"/>
          <w:sz w:val="20"/>
          <w:szCs w:val="20"/>
          <w:vertAlign w:val="superscript"/>
        </w:rPr>
        <w:t>th</w:t>
      </w:r>
      <w:r>
        <w:rPr>
          <w:rFonts w:ascii="Times New Roman" w:eastAsia="Times New Roman" w:hAnsi="Times New Roman" w:cs="Times New Roman"/>
          <w:color w:val="000000"/>
          <w:sz w:val="20"/>
          <w:szCs w:val="20"/>
        </w:rPr>
        <w:t>, 2017 at 7:00 UTC</w:t>
      </w:r>
    </w:p>
    <w:p w14:paraId="5188AD0D" w14:textId="77777777" w:rsidR="00875C03" w:rsidRDefault="00000000">
      <w:pPr>
        <w:pStyle w:val="Heading3"/>
      </w:pPr>
      <w:r>
        <w:t>NEXRAD Doppler Radar</w:t>
      </w:r>
    </w:p>
    <w:p w14:paraId="0363B633"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Next Generation Weather Radar (NEXRAD) is a network of 160 high-resolution Doppler radar sites that detects precipitation and atmospheric movement and disseminates data in approximately 5-minute intervals from each site. NEXRAD enables severe storm prediction and is used by researchers and commercial enterprises to study and address the impact of weather across multiple sectors. The NEXRAD radar located at Beale </w:t>
      </w:r>
      <w:r>
        <w:rPr>
          <w:rFonts w:ascii="Times New Roman" w:eastAsia="Times New Roman" w:hAnsi="Times New Roman" w:cs="Times New Roman"/>
          <w:sz w:val="24"/>
          <w:szCs w:val="24"/>
        </w:rPr>
        <w:t>Air Force</w:t>
      </w:r>
      <w:r>
        <w:rPr>
          <w:rFonts w:ascii="Times New Roman" w:eastAsia="Times New Roman" w:hAnsi="Times New Roman" w:cs="Times New Roman"/>
          <w:color w:val="000000"/>
          <w:sz w:val="24"/>
          <w:szCs w:val="24"/>
        </w:rPr>
        <w:t xml:space="preserve"> Base in Yuba City, California will be used to identify sub-hourly mesoscale features associated with each precipitation pulse </w:t>
      </w:r>
      <w:r>
        <w:rPr>
          <w:rFonts w:ascii="Times New Roman" w:eastAsia="Times New Roman" w:hAnsi="Times New Roman" w:cs="Times New Roman"/>
          <w:sz w:val="24"/>
          <w:szCs w:val="24"/>
        </w:rPr>
        <w:t>identified in this study</w:t>
      </w:r>
      <w:r>
        <w:rPr>
          <w:rFonts w:ascii="Times New Roman" w:eastAsia="Times New Roman" w:hAnsi="Times New Roman" w:cs="Times New Roman"/>
          <w:color w:val="000000"/>
          <w:sz w:val="24"/>
          <w:szCs w:val="24"/>
        </w:rPr>
        <w:t xml:space="preserve">. High intensity, short duration extreme rainfall events often occur at this temporal resolution, making the 5-minute intervals of the NEXRAD network imperative for this analysis. </w:t>
      </w:r>
    </w:p>
    <w:p w14:paraId="23517A47" w14:textId="77777777" w:rsidR="00875C03" w:rsidRDefault="00875C03">
      <w:pPr>
        <w:pBdr>
          <w:top w:val="nil"/>
          <w:left w:val="nil"/>
          <w:bottom w:val="nil"/>
          <w:right w:val="nil"/>
          <w:between w:val="nil"/>
        </w:pBdr>
        <w:spacing w:line="240" w:lineRule="auto"/>
        <w:ind w:firstLine="720"/>
        <w:jc w:val="center"/>
        <w:rPr>
          <w:rFonts w:ascii="Times New Roman" w:eastAsia="Times New Roman" w:hAnsi="Times New Roman" w:cs="Times New Roman"/>
          <w:color w:val="000000"/>
          <w:sz w:val="24"/>
          <w:szCs w:val="24"/>
        </w:rPr>
      </w:pPr>
    </w:p>
    <w:p w14:paraId="07CCAEAB" w14:textId="77777777" w:rsidR="00875C03" w:rsidRDefault="00000000">
      <w:pPr>
        <w:pBdr>
          <w:top w:val="nil"/>
          <w:left w:val="nil"/>
          <w:bottom w:val="nil"/>
          <w:right w:val="nil"/>
          <w:between w:val="nil"/>
        </w:pBdr>
        <w:spacing w:line="240" w:lineRule="auto"/>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06753F" wp14:editId="3ACCD624">
            <wp:extent cx="4962525" cy="49625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962525" cy="4962525"/>
                    </a:xfrm>
                    <a:prstGeom prst="rect">
                      <a:avLst/>
                    </a:prstGeom>
                    <a:ln/>
                  </pic:spPr>
                </pic:pic>
              </a:graphicData>
            </a:graphic>
          </wp:inline>
        </w:drawing>
      </w:r>
    </w:p>
    <w:p w14:paraId="5255846D"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color w:val="000000"/>
          <w:sz w:val="20"/>
          <w:szCs w:val="20"/>
        </w:rPr>
        <w:t xml:space="preserve">Figure 2. NEXRAD Reflectivity at Beale </w:t>
      </w:r>
      <w:r>
        <w:rPr>
          <w:rFonts w:ascii="Times New Roman" w:eastAsia="Times New Roman" w:hAnsi="Times New Roman" w:cs="Times New Roman"/>
          <w:sz w:val="20"/>
          <w:szCs w:val="20"/>
        </w:rPr>
        <w:t>Air Force</w:t>
      </w:r>
      <w:r>
        <w:rPr>
          <w:rFonts w:ascii="Times New Roman" w:eastAsia="Times New Roman" w:hAnsi="Times New Roman" w:cs="Times New Roman"/>
          <w:color w:val="000000"/>
          <w:sz w:val="20"/>
          <w:szCs w:val="20"/>
        </w:rPr>
        <w:t xml:space="preserve"> Base on February 7</w:t>
      </w:r>
      <w:r>
        <w:rPr>
          <w:rFonts w:ascii="Times New Roman" w:eastAsia="Times New Roman" w:hAnsi="Times New Roman" w:cs="Times New Roman"/>
          <w:color w:val="000000"/>
          <w:sz w:val="20"/>
          <w:szCs w:val="20"/>
          <w:vertAlign w:val="superscript"/>
        </w:rPr>
        <w:t>th</w:t>
      </w:r>
      <w:r>
        <w:rPr>
          <w:rFonts w:ascii="Times New Roman" w:eastAsia="Times New Roman" w:hAnsi="Times New Roman" w:cs="Times New Roman"/>
          <w:color w:val="000000"/>
          <w:sz w:val="20"/>
          <w:szCs w:val="20"/>
        </w:rPr>
        <w:t>, 2017 at 7:03 UTC</w:t>
      </w:r>
    </w:p>
    <w:p w14:paraId="35C62D2E" w14:textId="77777777" w:rsidR="00875C03" w:rsidRDefault="00875C0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C0008D" w14:textId="77777777" w:rsidR="00875C03" w:rsidRDefault="00875C0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6E1D598" w14:textId="77777777" w:rsidR="00875C03" w:rsidRDefault="00000000">
      <w:pPr>
        <w:pStyle w:val="Heading1"/>
      </w:pPr>
      <w:r>
        <w:t>Preliminary Results:</w:t>
      </w:r>
    </w:p>
    <w:p w14:paraId="50CC2726"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Pulses </w:t>
      </w:r>
      <w:r>
        <w:rPr>
          <w:rFonts w:ascii="Times New Roman" w:eastAsia="Times New Roman" w:hAnsi="Times New Roman" w:cs="Times New Roman"/>
          <w:sz w:val="24"/>
          <w:szCs w:val="24"/>
        </w:rPr>
        <w:t xml:space="preserve">identified in the methodology above </w:t>
      </w:r>
      <w:r>
        <w:rPr>
          <w:rFonts w:ascii="Times New Roman" w:eastAsia="Times New Roman" w:hAnsi="Times New Roman" w:cs="Times New Roman"/>
          <w:color w:val="000000"/>
          <w:sz w:val="24"/>
          <w:szCs w:val="24"/>
        </w:rPr>
        <w:t xml:space="preserve">will be characterized in a catalog that will include general physical characteristics of the event (timing, location of watershed/station,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xml:space="preserve">), any associations with NCFRs or ARs, and any known landscape/infrastructure impacts. Additional features of selected HIP events (notable storm structures, particularly defined NCFRs,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xml:space="preserve">) will be highlighted in this section. </w:t>
      </w:r>
    </w:p>
    <w:p w14:paraId="4306AB41" w14:textId="77777777" w:rsidR="00875C03" w:rsidRDefault="00875C03">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p>
    <w:p w14:paraId="71E4BD45" w14:textId="77777777" w:rsidR="00875C03" w:rsidRDefault="00875C03">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p>
    <w:tbl>
      <w:tblPr>
        <w:tblStyle w:val="a0"/>
        <w:tblW w:w="6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5"/>
        <w:gridCol w:w="1365"/>
        <w:gridCol w:w="720"/>
        <w:gridCol w:w="1590"/>
        <w:gridCol w:w="1500"/>
      </w:tblGrid>
      <w:tr w:rsidR="00875C03" w14:paraId="1E6267A9" w14:textId="77777777">
        <w:trPr>
          <w:trHeight w:val="1029"/>
          <w:jc w:val="center"/>
        </w:trPr>
        <w:tc>
          <w:tcPr>
            <w:tcW w:w="1365" w:type="dxa"/>
          </w:tcPr>
          <w:p w14:paraId="6F3DE60B" w14:textId="77777777" w:rsidR="00875C03" w:rsidRDefault="00000000">
            <w:pPr>
              <w:jc w:val="center"/>
              <w:rPr>
                <w:b/>
                <w:color w:val="000000"/>
              </w:rPr>
            </w:pPr>
            <w:r>
              <w:rPr>
                <w:b/>
                <w:color w:val="000000"/>
              </w:rPr>
              <w:lastRenderedPageBreak/>
              <w:t xml:space="preserve">Start </w:t>
            </w:r>
            <w:r>
              <w:rPr>
                <w:b/>
                <w:color w:val="000000"/>
              </w:rPr>
              <w:br/>
              <w:t>Date/Time</w:t>
            </w:r>
          </w:p>
        </w:tc>
        <w:tc>
          <w:tcPr>
            <w:tcW w:w="1365" w:type="dxa"/>
          </w:tcPr>
          <w:p w14:paraId="34AF1614" w14:textId="77777777" w:rsidR="00875C03" w:rsidRDefault="00000000">
            <w:pPr>
              <w:jc w:val="center"/>
              <w:rPr>
                <w:b/>
                <w:color w:val="000000"/>
              </w:rPr>
            </w:pPr>
            <w:r>
              <w:rPr>
                <w:b/>
                <w:color w:val="000000"/>
              </w:rPr>
              <w:t xml:space="preserve">End </w:t>
            </w:r>
            <w:r>
              <w:rPr>
                <w:b/>
                <w:color w:val="000000"/>
              </w:rPr>
              <w:br/>
              <w:t>Date/Time</w:t>
            </w:r>
          </w:p>
        </w:tc>
        <w:tc>
          <w:tcPr>
            <w:tcW w:w="720" w:type="dxa"/>
          </w:tcPr>
          <w:p w14:paraId="3BEECE44" w14:textId="77777777" w:rsidR="00875C03" w:rsidRDefault="00000000">
            <w:pPr>
              <w:jc w:val="center"/>
              <w:rPr>
                <w:b/>
                <w:color w:val="000000"/>
              </w:rPr>
            </w:pPr>
            <w:r>
              <w:rPr>
                <w:b/>
                <w:color w:val="000000"/>
              </w:rPr>
              <w:t xml:space="preserve">NCFR </w:t>
            </w:r>
          </w:p>
        </w:tc>
        <w:tc>
          <w:tcPr>
            <w:tcW w:w="1590" w:type="dxa"/>
          </w:tcPr>
          <w:p w14:paraId="536BC7BD" w14:textId="77777777" w:rsidR="00875C03" w:rsidRDefault="00000000">
            <w:pPr>
              <w:jc w:val="center"/>
              <w:rPr>
                <w:b/>
                <w:color w:val="000000"/>
              </w:rPr>
            </w:pPr>
            <w:r>
              <w:rPr>
                <w:b/>
                <w:color w:val="000000"/>
              </w:rPr>
              <w:t>AR/</w:t>
            </w:r>
          </w:p>
          <w:p w14:paraId="68DA90F9" w14:textId="77777777" w:rsidR="00875C03" w:rsidRDefault="00000000">
            <w:pPr>
              <w:jc w:val="center"/>
              <w:rPr>
                <w:b/>
                <w:color w:val="000000"/>
              </w:rPr>
            </w:pPr>
            <w:r>
              <w:rPr>
                <w:b/>
                <w:color w:val="000000"/>
              </w:rPr>
              <w:t xml:space="preserve">AR_CATEGORY </w:t>
            </w:r>
          </w:p>
        </w:tc>
        <w:tc>
          <w:tcPr>
            <w:tcW w:w="1500" w:type="dxa"/>
          </w:tcPr>
          <w:p w14:paraId="23F88F34" w14:textId="77777777" w:rsidR="00875C03" w:rsidRDefault="00000000">
            <w:pPr>
              <w:jc w:val="center"/>
              <w:rPr>
                <w:b/>
                <w:color w:val="000000"/>
              </w:rPr>
            </w:pPr>
            <w:r>
              <w:rPr>
                <w:b/>
                <w:color w:val="000000"/>
              </w:rPr>
              <w:t xml:space="preserve">Any Known </w:t>
            </w:r>
          </w:p>
          <w:p w14:paraId="119A8334" w14:textId="77777777" w:rsidR="00875C03" w:rsidRDefault="00000000">
            <w:pPr>
              <w:jc w:val="center"/>
              <w:rPr>
                <w:b/>
                <w:color w:val="000000"/>
              </w:rPr>
            </w:pPr>
            <w:r>
              <w:rPr>
                <w:b/>
                <w:color w:val="000000"/>
              </w:rPr>
              <w:t>Impacts on Landscape/</w:t>
            </w:r>
          </w:p>
          <w:p w14:paraId="6FA8160A" w14:textId="77777777" w:rsidR="00875C03" w:rsidRDefault="00000000">
            <w:pPr>
              <w:jc w:val="center"/>
              <w:rPr>
                <w:b/>
                <w:color w:val="000000"/>
              </w:rPr>
            </w:pPr>
            <w:r>
              <w:rPr>
                <w:b/>
                <w:color w:val="000000"/>
              </w:rPr>
              <w:t>Infrastructure</w:t>
            </w:r>
          </w:p>
        </w:tc>
      </w:tr>
      <w:tr w:rsidR="00875C03" w14:paraId="73D553AE" w14:textId="77777777">
        <w:trPr>
          <w:trHeight w:val="191"/>
          <w:jc w:val="center"/>
        </w:trPr>
        <w:tc>
          <w:tcPr>
            <w:tcW w:w="1365" w:type="dxa"/>
          </w:tcPr>
          <w:p w14:paraId="402F72C5" w14:textId="77777777" w:rsidR="00875C03" w:rsidRDefault="00000000">
            <w:pPr>
              <w:jc w:val="center"/>
              <w:rPr>
                <w:color w:val="000000"/>
                <w:sz w:val="24"/>
                <w:szCs w:val="24"/>
              </w:rPr>
            </w:pPr>
            <w:r>
              <w:rPr>
                <w:color w:val="000000"/>
                <w:sz w:val="24"/>
                <w:szCs w:val="24"/>
              </w:rPr>
              <w:t>0</w:t>
            </w:r>
            <w:r>
              <w:rPr>
                <w:sz w:val="24"/>
                <w:szCs w:val="24"/>
              </w:rPr>
              <w:t>2</w:t>
            </w:r>
            <w:r>
              <w:rPr>
                <w:color w:val="000000"/>
                <w:sz w:val="24"/>
                <w:szCs w:val="24"/>
              </w:rPr>
              <w:t>/</w:t>
            </w:r>
            <w:r>
              <w:rPr>
                <w:sz w:val="24"/>
                <w:szCs w:val="24"/>
              </w:rPr>
              <w:t>7</w:t>
            </w:r>
            <w:r>
              <w:rPr>
                <w:color w:val="000000"/>
                <w:sz w:val="24"/>
                <w:szCs w:val="24"/>
              </w:rPr>
              <w:t>/201</w:t>
            </w:r>
            <w:r>
              <w:rPr>
                <w:sz w:val="24"/>
                <w:szCs w:val="24"/>
              </w:rPr>
              <w:t>7</w:t>
            </w:r>
            <w:r>
              <w:rPr>
                <w:color w:val="000000"/>
                <w:sz w:val="24"/>
                <w:szCs w:val="24"/>
              </w:rPr>
              <w:t xml:space="preserve"> H:</w:t>
            </w:r>
            <w:r>
              <w:rPr>
                <w:sz w:val="24"/>
                <w:szCs w:val="24"/>
              </w:rPr>
              <w:t>7</w:t>
            </w:r>
          </w:p>
          <w:p w14:paraId="7752C821" w14:textId="77777777" w:rsidR="00875C03" w:rsidRDefault="00875C03">
            <w:pPr>
              <w:jc w:val="center"/>
              <w:rPr>
                <w:color w:val="000000"/>
                <w:sz w:val="24"/>
                <w:szCs w:val="24"/>
              </w:rPr>
            </w:pPr>
          </w:p>
        </w:tc>
        <w:tc>
          <w:tcPr>
            <w:tcW w:w="1365" w:type="dxa"/>
          </w:tcPr>
          <w:p w14:paraId="3DD48EA7" w14:textId="77777777" w:rsidR="00875C03" w:rsidRDefault="00000000">
            <w:pPr>
              <w:jc w:val="center"/>
              <w:rPr>
                <w:color w:val="000000"/>
                <w:sz w:val="24"/>
                <w:szCs w:val="24"/>
              </w:rPr>
            </w:pPr>
            <w:r>
              <w:rPr>
                <w:color w:val="000000"/>
                <w:sz w:val="24"/>
                <w:szCs w:val="24"/>
              </w:rPr>
              <w:t>0</w:t>
            </w:r>
            <w:r>
              <w:rPr>
                <w:sz w:val="24"/>
                <w:szCs w:val="24"/>
              </w:rPr>
              <w:t>2</w:t>
            </w:r>
            <w:r>
              <w:rPr>
                <w:color w:val="000000"/>
                <w:sz w:val="24"/>
                <w:szCs w:val="24"/>
              </w:rPr>
              <w:t>/7/201</w:t>
            </w:r>
            <w:r>
              <w:rPr>
                <w:sz w:val="24"/>
                <w:szCs w:val="24"/>
              </w:rPr>
              <w:t>7</w:t>
            </w:r>
            <w:r>
              <w:rPr>
                <w:color w:val="000000"/>
                <w:sz w:val="24"/>
                <w:szCs w:val="24"/>
              </w:rPr>
              <w:t xml:space="preserve"> H:</w:t>
            </w:r>
            <w:r>
              <w:rPr>
                <w:sz w:val="24"/>
                <w:szCs w:val="24"/>
              </w:rPr>
              <w:t>15</w:t>
            </w:r>
          </w:p>
          <w:p w14:paraId="1E716F77" w14:textId="77777777" w:rsidR="00875C03" w:rsidRDefault="00875C03">
            <w:pPr>
              <w:jc w:val="center"/>
              <w:rPr>
                <w:color w:val="000000"/>
                <w:sz w:val="24"/>
                <w:szCs w:val="24"/>
              </w:rPr>
            </w:pPr>
          </w:p>
        </w:tc>
        <w:tc>
          <w:tcPr>
            <w:tcW w:w="720" w:type="dxa"/>
          </w:tcPr>
          <w:p w14:paraId="00CDF70F" w14:textId="77777777" w:rsidR="00875C03" w:rsidRDefault="00000000">
            <w:pPr>
              <w:jc w:val="center"/>
              <w:rPr>
                <w:color w:val="000000"/>
                <w:sz w:val="24"/>
                <w:szCs w:val="24"/>
              </w:rPr>
            </w:pPr>
            <w:r>
              <w:rPr>
                <w:color w:val="000000"/>
                <w:sz w:val="24"/>
                <w:szCs w:val="24"/>
              </w:rPr>
              <w:t>Yes</w:t>
            </w:r>
          </w:p>
        </w:tc>
        <w:tc>
          <w:tcPr>
            <w:tcW w:w="1590" w:type="dxa"/>
          </w:tcPr>
          <w:p w14:paraId="788BB138" w14:textId="77777777" w:rsidR="00875C03" w:rsidRDefault="00000000">
            <w:pPr>
              <w:jc w:val="center"/>
              <w:rPr>
                <w:color w:val="000000"/>
                <w:sz w:val="24"/>
                <w:szCs w:val="24"/>
              </w:rPr>
            </w:pPr>
            <w:r>
              <w:rPr>
                <w:color w:val="000000"/>
                <w:sz w:val="24"/>
                <w:szCs w:val="24"/>
              </w:rPr>
              <w:t>Yes/5</w:t>
            </w:r>
          </w:p>
        </w:tc>
        <w:tc>
          <w:tcPr>
            <w:tcW w:w="1500" w:type="dxa"/>
          </w:tcPr>
          <w:p w14:paraId="221AA915" w14:textId="77777777" w:rsidR="00875C03" w:rsidRDefault="00000000">
            <w:pPr>
              <w:jc w:val="center"/>
              <w:rPr>
                <w:color w:val="000000"/>
                <w:sz w:val="24"/>
                <w:szCs w:val="24"/>
              </w:rPr>
            </w:pPr>
            <w:r>
              <w:rPr>
                <w:color w:val="000000"/>
                <w:sz w:val="24"/>
                <w:szCs w:val="24"/>
              </w:rPr>
              <w:t>No</w:t>
            </w:r>
          </w:p>
        </w:tc>
      </w:tr>
    </w:tbl>
    <w:p w14:paraId="59F83E3C" w14:textId="77777777" w:rsidR="00875C03" w:rsidRDefault="00000000">
      <w:pPr>
        <w:pBdr>
          <w:top w:val="nil"/>
          <w:left w:val="nil"/>
          <w:bottom w:val="nil"/>
          <w:right w:val="nil"/>
          <w:between w:val="nil"/>
        </w:pBd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color w:val="000000"/>
          <w:sz w:val="20"/>
          <w:szCs w:val="20"/>
        </w:rPr>
        <w:t xml:space="preserve">Table 2. Example Catalog Entry (note: test data) </w:t>
      </w:r>
    </w:p>
    <w:p w14:paraId="23785FBC" w14:textId="77777777" w:rsidR="00875C03" w:rsidRDefault="00000000">
      <w:pPr>
        <w:pStyle w:val="Heading1"/>
      </w:pPr>
      <w:r>
        <w:t>Discussion and Broader Implications</w:t>
      </w:r>
    </w:p>
    <w:p w14:paraId="5BFD8444" w14:textId="77777777" w:rsidR="00875C03" w:rsidRDefault="00875C03">
      <w:pPr>
        <w:pBdr>
          <w:top w:val="nil"/>
          <w:left w:val="nil"/>
          <w:bottom w:val="nil"/>
          <w:right w:val="nil"/>
          <w:between w:val="nil"/>
        </w:pBdr>
        <w:spacing w:line="240" w:lineRule="auto"/>
        <w:rPr>
          <w:rFonts w:ascii="Times New Roman" w:eastAsia="Times New Roman" w:hAnsi="Times New Roman" w:cs="Times New Roman"/>
          <w:sz w:val="24"/>
          <w:szCs w:val="24"/>
        </w:rPr>
      </w:pPr>
    </w:p>
    <w:p w14:paraId="27C7FDCB"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characterization of mesoscale within-event precipitation pulses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implications for the advancement of both numerical weather forecasting and increased quality of climate model parameterization. </w:t>
      </w:r>
      <w:r>
        <w:rPr>
          <w:rFonts w:ascii="Times New Roman" w:eastAsia="Times New Roman" w:hAnsi="Times New Roman" w:cs="Times New Roman"/>
          <w:color w:val="000000"/>
          <w:sz w:val="24"/>
          <w:szCs w:val="24"/>
        </w:rPr>
        <w:t xml:space="preserve">The Center for Western Weather and Water Extremes Forecast Informed Reservoir Operations will be able to use these results to help develop more informed strategies for efficiently managing reservoir levels throughout California </w:t>
      </w:r>
      <w:r>
        <w:rPr>
          <w:rFonts w:ascii="Times New Roman" w:eastAsia="Times New Roman" w:hAnsi="Times New Roman" w:cs="Times New Roman"/>
          <w:sz w:val="24"/>
          <w:szCs w:val="24"/>
        </w:rPr>
        <w:t>during extreme rainfall events</w:t>
      </w:r>
      <w:r>
        <w:rPr>
          <w:rFonts w:ascii="Times New Roman" w:eastAsia="Times New Roman" w:hAnsi="Times New Roman" w:cs="Times New Roman"/>
          <w:color w:val="000000"/>
          <w:sz w:val="24"/>
          <w:szCs w:val="24"/>
        </w:rPr>
        <w:t xml:space="preserve">. As high intensity precipitation is not well understood in numerical models and poorly represented in longer-term climate data (Stephens et al., 2019, Martin et al., 2018, Suzuki et al., 2015, </w:t>
      </w:r>
      <w:proofErr w:type="spellStart"/>
      <w:r>
        <w:rPr>
          <w:rFonts w:ascii="Times New Roman" w:eastAsia="Times New Roman" w:hAnsi="Times New Roman" w:cs="Times New Roman"/>
          <w:color w:val="000000"/>
          <w:sz w:val="24"/>
          <w:szCs w:val="24"/>
        </w:rPr>
        <w:t>Dunkerley</w:t>
      </w:r>
      <w:proofErr w:type="spellEnd"/>
      <w:r>
        <w:rPr>
          <w:rFonts w:ascii="Times New Roman" w:eastAsia="Times New Roman" w:hAnsi="Times New Roman" w:cs="Times New Roman"/>
          <w:color w:val="000000"/>
          <w:sz w:val="24"/>
          <w:szCs w:val="24"/>
        </w:rPr>
        <w:t xml:space="preserve"> et al., 2010), </w:t>
      </w:r>
      <w:r>
        <w:rPr>
          <w:rFonts w:ascii="Times New Roman" w:eastAsia="Times New Roman" w:hAnsi="Times New Roman" w:cs="Times New Roman"/>
          <w:sz w:val="24"/>
          <w:szCs w:val="24"/>
        </w:rPr>
        <w:t xml:space="preserve">the characterization of these pulses will advance our understanding of the meteorological mechanisms that drive short-term, high intensity precipitation and contribute knowledge to the high resolution hydrometeorological processes that are required as inputs into many climate models. </w:t>
      </w:r>
      <w:r>
        <w:rPr>
          <w:rFonts w:ascii="Times New Roman" w:eastAsia="Times New Roman" w:hAnsi="Times New Roman" w:cs="Times New Roman"/>
          <w:color w:val="000000"/>
          <w:sz w:val="24"/>
          <w:szCs w:val="24"/>
        </w:rPr>
        <w:t xml:space="preserve">The public will also see benefits from the research proposed as understanding the local mechanisms underlying these extreme events will allow for the improvement of warning systems in vulnerable communities and can assist in the development of preemptive mitigation strategies to save property and lives. </w:t>
      </w:r>
    </w:p>
    <w:p w14:paraId="3E602D76" w14:textId="77777777" w:rsidR="00875C03" w:rsidRDefault="00000000">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opportunities for future research with this proposed project. All data being used is available for the full spatial extent of the United States</w:t>
      </w:r>
      <w:r>
        <w:rPr>
          <w:rFonts w:ascii="Times New Roman" w:eastAsia="Times New Roman" w:hAnsi="Times New Roman" w:cs="Times New Roman"/>
          <w:sz w:val="24"/>
          <w:szCs w:val="24"/>
        </w:rPr>
        <w:t>. A geographic</w:t>
      </w:r>
      <w:r>
        <w:rPr>
          <w:rFonts w:ascii="Times New Roman" w:eastAsia="Times New Roman" w:hAnsi="Times New Roman" w:cs="Times New Roman"/>
          <w:color w:val="000000"/>
          <w:sz w:val="24"/>
          <w:szCs w:val="24"/>
        </w:rPr>
        <w:t xml:space="preserve"> expansion </w:t>
      </w:r>
      <w:r>
        <w:rPr>
          <w:rFonts w:ascii="Times New Roman" w:eastAsia="Times New Roman" w:hAnsi="Times New Roman" w:cs="Times New Roman"/>
          <w:sz w:val="24"/>
          <w:szCs w:val="24"/>
        </w:rPr>
        <w:t>of the pulse identification methodologies presented in this study would shed light on how these high intensity precipitation pulses change across the country</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sz w:val="24"/>
          <w:szCs w:val="24"/>
        </w:rPr>
        <w:t>characterizations described in this study have the potential to provide the groundwork for an algorithmic approach to identifying within-storm precipitation pulses.</w:t>
      </w:r>
    </w:p>
    <w:p w14:paraId="0ABCE41C" w14:textId="77777777" w:rsidR="00875C03"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is a proposed timeline for the project, based on credits needed and deliverables expected:</w:t>
      </w:r>
    </w:p>
    <w:tbl>
      <w:tblPr>
        <w:tblStyle w:val="a1"/>
        <w:tblpPr w:leftFromText="180" w:rightFromText="180" w:topFromText="180" w:bottomFromText="180" w:vertAnchor="text" w:tblpX="1050" w:tblpY="6"/>
        <w:tblW w:w="7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1"/>
        <w:gridCol w:w="2380"/>
        <w:gridCol w:w="1799"/>
        <w:gridCol w:w="1520"/>
      </w:tblGrid>
      <w:tr w:rsidR="00875C03" w14:paraId="114927DE" w14:textId="77777777">
        <w:trPr>
          <w:trHeight w:val="576"/>
        </w:trPr>
        <w:tc>
          <w:tcPr>
            <w:tcW w:w="2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0B87AA4A" w14:textId="77777777" w:rsidR="00875C03" w:rsidRDefault="00000000">
            <w:pPr>
              <w:jc w:val="center"/>
              <w:rPr>
                <w:b/>
              </w:rPr>
            </w:pPr>
            <w:r>
              <w:rPr>
                <w:b/>
              </w:rPr>
              <w:t xml:space="preserve">MS in Geography </w:t>
            </w:r>
            <w:r>
              <w:rPr>
                <w:b/>
              </w:rPr>
              <w:br/>
              <w:t>objective timeline</w:t>
            </w:r>
          </w:p>
        </w:tc>
        <w:tc>
          <w:tcPr>
            <w:tcW w:w="238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tcPr>
          <w:p w14:paraId="6E9CA17C" w14:textId="77777777" w:rsidR="00875C03" w:rsidRDefault="00000000">
            <w:pPr>
              <w:jc w:val="center"/>
              <w:rPr>
                <w:b/>
              </w:rPr>
            </w:pPr>
            <w:r>
              <w:rPr>
                <w:b/>
              </w:rPr>
              <w:t>Fall 2024</w:t>
            </w:r>
            <w:r>
              <w:rPr>
                <w:b/>
              </w:rPr>
              <w:br/>
            </w:r>
          </w:p>
        </w:tc>
        <w:tc>
          <w:tcPr>
            <w:tcW w:w="17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09EC12A1" w14:textId="77777777" w:rsidR="00875C03" w:rsidRDefault="00000000">
            <w:pPr>
              <w:jc w:val="center"/>
              <w:rPr>
                <w:b/>
              </w:rPr>
            </w:pPr>
            <w:r>
              <w:rPr>
                <w:b/>
              </w:rPr>
              <w:t>Winter 2024</w:t>
            </w:r>
          </w:p>
          <w:p w14:paraId="40935247" w14:textId="77777777" w:rsidR="00875C03" w:rsidRDefault="00000000">
            <w:pPr>
              <w:jc w:val="center"/>
              <w:rPr>
                <w:b/>
              </w:rPr>
            </w:pPr>
            <w:r>
              <w:rPr>
                <w:b/>
              </w:rPr>
              <w:t>(Defend Thesis Proposal)</w:t>
            </w:r>
          </w:p>
        </w:tc>
        <w:tc>
          <w:tcPr>
            <w:tcW w:w="15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tcPr>
          <w:p w14:paraId="6EC83293" w14:textId="77777777" w:rsidR="00875C03" w:rsidRDefault="00000000">
            <w:pPr>
              <w:jc w:val="center"/>
              <w:rPr>
                <w:b/>
              </w:rPr>
            </w:pPr>
            <w:r>
              <w:rPr>
                <w:b/>
              </w:rPr>
              <w:t xml:space="preserve">Spring 2024 or Fall 2025 </w:t>
            </w:r>
            <w:r>
              <w:rPr>
                <w:b/>
              </w:rPr>
              <w:br/>
              <w:t>(Defend Thesis)</w:t>
            </w:r>
          </w:p>
        </w:tc>
      </w:tr>
      <w:tr w:rsidR="00875C03" w14:paraId="739C72E6" w14:textId="77777777">
        <w:trPr>
          <w:trHeight w:val="576"/>
        </w:trPr>
        <w:tc>
          <w:tcPr>
            <w:tcW w:w="2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3E8B29DE" w14:textId="77777777" w:rsidR="00875C03" w:rsidRDefault="00000000">
            <w:pPr>
              <w:jc w:val="center"/>
              <w:rPr>
                <w:b/>
              </w:rPr>
            </w:pPr>
            <w:r>
              <w:rPr>
                <w:b/>
              </w:rPr>
              <w:t>Action Items</w:t>
            </w:r>
          </w:p>
        </w:tc>
        <w:tc>
          <w:tcPr>
            <w:tcW w:w="2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208A7" w14:textId="77777777" w:rsidR="00875C03" w:rsidRDefault="00000000">
            <w:pPr>
              <w:jc w:val="center"/>
            </w:pPr>
            <w:r>
              <w:t>Continue developing Thesis Proposal</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A2FB29" w14:textId="77777777" w:rsidR="00875C03" w:rsidRDefault="00000000">
            <w:pPr>
              <w:jc w:val="center"/>
            </w:pPr>
            <w:r>
              <w:t>Continue research/</w:t>
            </w:r>
            <w:proofErr w:type="spellStart"/>
            <w:r>
              <w:t>Masters</w:t>
            </w:r>
            <w:proofErr w:type="spellEnd"/>
            <w:r>
              <w:t xml:space="preserve"> Thesis</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8A1D8C" w14:textId="77777777" w:rsidR="00875C03" w:rsidRDefault="00000000">
            <w:pPr>
              <w:jc w:val="center"/>
            </w:pPr>
            <w:r>
              <w:t>Defend Thesis</w:t>
            </w:r>
          </w:p>
        </w:tc>
      </w:tr>
    </w:tbl>
    <w:p w14:paraId="53F0E919" w14:textId="77777777" w:rsidR="00875C03" w:rsidRDefault="00875C03">
      <w:pPr>
        <w:pStyle w:val="Heading1"/>
      </w:pPr>
    </w:p>
    <w:p w14:paraId="5C2B548C" w14:textId="77777777" w:rsidR="00875C03" w:rsidRDefault="00875C03">
      <w:pPr>
        <w:pStyle w:val="Heading1"/>
      </w:pPr>
    </w:p>
    <w:p w14:paraId="0557715B" w14:textId="77777777" w:rsidR="00875C03" w:rsidRDefault="00875C03">
      <w:pPr>
        <w:pStyle w:val="Heading1"/>
      </w:pPr>
    </w:p>
    <w:p w14:paraId="06A45228" w14:textId="77777777" w:rsidR="00875C03" w:rsidRDefault="00000000">
      <w:pPr>
        <w:spacing w:line="240" w:lineRule="auto"/>
        <w:jc w:val="center"/>
      </w:pPr>
      <w:r>
        <w:rPr>
          <w:rFonts w:ascii="Times New Roman" w:eastAsia="Times New Roman" w:hAnsi="Times New Roman" w:cs="Times New Roman"/>
          <w:sz w:val="20"/>
          <w:szCs w:val="20"/>
        </w:rPr>
        <w:t xml:space="preserve">                        Table 3. Proposed research timeline</w:t>
      </w:r>
    </w:p>
    <w:p w14:paraId="68F06E71" w14:textId="77777777" w:rsidR="00875C03" w:rsidRDefault="00000000">
      <w:pPr>
        <w:pStyle w:val="Heading1"/>
      </w:pPr>
      <w:r>
        <w:t>References:</w:t>
      </w:r>
    </w:p>
    <w:p w14:paraId="6AC9E1CE"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Kunkel, K.E., Karl, T.R., Easterling, D.R., Redmond, K., Young, J., Yin, X. and </w:t>
      </w:r>
      <w:proofErr w:type="spellStart"/>
      <w:r>
        <w:rPr>
          <w:rFonts w:ascii="Times New Roman" w:eastAsia="Times New Roman" w:hAnsi="Times New Roman" w:cs="Times New Roman"/>
        </w:rPr>
        <w:t>Hennon</w:t>
      </w:r>
      <w:proofErr w:type="spellEnd"/>
      <w:r>
        <w:rPr>
          <w:rFonts w:ascii="Times New Roman" w:eastAsia="Times New Roman" w:hAnsi="Times New Roman" w:cs="Times New Roman"/>
        </w:rPr>
        <w:t>, P., 2013. Probable maximum precipitation and climate change. Geophysical Research Letters, 40(7), pp.1402-1408.</w:t>
      </w:r>
    </w:p>
    <w:p w14:paraId="5DE8863C"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IPCC, 2022: Climate Change 2022: Impacts, Adaptation, and Vulnerability. Contribution of Working Group II to the Sixth Assessment Report of the Intergovernmental Panel on Climate Change [H.-O. </w:t>
      </w:r>
      <w:proofErr w:type="spellStart"/>
      <w:r>
        <w:rPr>
          <w:rFonts w:ascii="Times New Roman" w:eastAsia="Times New Roman" w:hAnsi="Times New Roman" w:cs="Times New Roman"/>
        </w:rPr>
        <w:t>Pörtner</w:t>
      </w:r>
      <w:proofErr w:type="spellEnd"/>
      <w:r>
        <w:rPr>
          <w:rFonts w:ascii="Times New Roman" w:eastAsia="Times New Roman" w:hAnsi="Times New Roman" w:cs="Times New Roman"/>
        </w:rPr>
        <w:t xml:space="preserve">, D.C. Roberts, M. </w:t>
      </w:r>
      <w:proofErr w:type="spellStart"/>
      <w:r>
        <w:rPr>
          <w:rFonts w:ascii="Times New Roman" w:eastAsia="Times New Roman" w:hAnsi="Times New Roman" w:cs="Times New Roman"/>
        </w:rPr>
        <w:t>Tignor</w:t>
      </w:r>
      <w:proofErr w:type="spellEnd"/>
      <w:r>
        <w:rPr>
          <w:rFonts w:ascii="Times New Roman" w:eastAsia="Times New Roman" w:hAnsi="Times New Roman" w:cs="Times New Roman"/>
        </w:rPr>
        <w:t xml:space="preserve">, E.S. </w:t>
      </w:r>
      <w:proofErr w:type="spellStart"/>
      <w:r>
        <w:rPr>
          <w:rFonts w:ascii="Times New Roman" w:eastAsia="Times New Roman" w:hAnsi="Times New Roman" w:cs="Times New Roman"/>
        </w:rPr>
        <w:t>Poloczanska</w:t>
      </w:r>
      <w:proofErr w:type="spellEnd"/>
      <w:r>
        <w:rPr>
          <w:rFonts w:ascii="Times New Roman" w:eastAsia="Times New Roman" w:hAnsi="Times New Roman" w:cs="Times New Roman"/>
        </w:rPr>
        <w:t xml:space="preserve">, K. </w:t>
      </w:r>
      <w:proofErr w:type="spellStart"/>
      <w:r>
        <w:rPr>
          <w:rFonts w:ascii="Times New Roman" w:eastAsia="Times New Roman" w:hAnsi="Times New Roman" w:cs="Times New Roman"/>
        </w:rPr>
        <w:t>Mintenbeck</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Alegría</w:t>
      </w:r>
      <w:proofErr w:type="spellEnd"/>
      <w:r>
        <w:rPr>
          <w:rFonts w:ascii="Times New Roman" w:eastAsia="Times New Roman" w:hAnsi="Times New Roman" w:cs="Times New Roman"/>
        </w:rPr>
        <w:t xml:space="preserve">, M. Craig, S. </w:t>
      </w:r>
      <w:proofErr w:type="spellStart"/>
      <w:r>
        <w:rPr>
          <w:rFonts w:ascii="Times New Roman" w:eastAsia="Times New Roman" w:hAnsi="Times New Roman" w:cs="Times New Roman"/>
        </w:rPr>
        <w:t>Langsdorf</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Löschke</w:t>
      </w:r>
      <w:proofErr w:type="spellEnd"/>
      <w:r>
        <w:rPr>
          <w:rFonts w:ascii="Times New Roman" w:eastAsia="Times New Roman" w:hAnsi="Times New Roman" w:cs="Times New Roman"/>
        </w:rPr>
        <w:t xml:space="preserve">, V. </w:t>
      </w:r>
      <w:proofErr w:type="spellStart"/>
      <w:r>
        <w:rPr>
          <w:rFonts w:ascii="Times New Roman" w:eastAsia="Times New Roman" w:hAnsi="Times New Roman" w:cs="Times New Roman"/>
        </w:rPr>
        <w:t>Möller</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Okem</w:t>
      </w:r>
      <w:proofErr w:type="spellEnd"/>
      <w:r>
        <w:rPr>
          <w:rFonts w:ascii="Times New Roman" w:eastAsia="Times New Roman" w:hAnsi="Times New Roman" w:cs="Times New Roman"/>
        </w:rPr>
        <w:t>, B. Rama (eds.)]. Cambridge University Press. Cambridge University Press, Cambridge, UK and New York, NY, USA, 3056 pp., doi:10.1017/9781009325844.</w:t>
      </w:r>
    </w:p>
    <w:p w14:paraId="3C7282F0"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Ralph, F. M., Neiman, P. J., Wick, G. A., Gutman, S. I., </w:t>
      </w:r>
      <w:proofErr w:type="spellStart"/>
      <w:r>
        <w:rPr>
          <w:rFonts w:ascii="Times New Roman" w:eastAsia="Times New Roman" w:hAnsi="Times New Roman" w:cs="Times New Roman"/>
        </w:rPr>
        <w:t>Dettinger</w:t>
      </w:r>
      <w:proofErr w:type="spellEnd"/>
      <w:r>
        <w:rPr>
          <w:rFonts w:ascii="Times New Roman" w:eastAsia="Times New Roman" w:hAnsi="Times New Roman" w:cs="Times New Roman"/>
        </w:rPr>
        <w:t xml:space="preserve">, M. D., Cayan, D. R., &amp; White, A. B. (2006). Flooding on California’s Russian River: Role of atmospheric rivers. In Geophysical Research Letters (Vol. 33, Issue 13). American Geophysical Union (AGU). </w:t>
      </w:r>
      <w:hyperlink r:id="rId16">
        <w:r>
          <w:rPr>
            <w:rFonts w:ascii="Times New Roman" w:eastAsia="Times New Roman" w:hAnsi="Times New Roman" w:cs="Times New Roman"/>
            <w:color w:val="0563C1"/>
            <w:u w:val="single"/>
          </w:rPr>
          <w:t>https://doi.org/10.1029/2006gl026689</w:t>
        </w:r>
      </w:hyperlink>
    </w:p>
    <w:p w14:paraId="1016148C"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Neiman, P. J., Schick, L. J., Ralph, F. M., Hughes, M., &amp; Wick, G. A. (2011). Flooding in Western Washington: The Connection to Atmospheric Rivers*. In Journal of Hydrometeorology (Vol. 12, Issue 6, pp. 1337–1358). American Meteorological Society. https://doi.org/10.1175/2011jhm1358.1</w:t>
      </w:r>
    </w:p>
    <w:p w14:paraId="3A1EECCB"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Neiman, P. J., Ralph, F. M., Wick, G. A., Lundquist, J. D., &amp; </w:t>
      </w:r>
      <w:proofErr w:type="spellStart"/>
      <w:r>
        <w:rPr>
          <w:rFonts w:ascii="Times New Roman" w:eastAsia="Times New Roman" w:hAnsi="Times New Roman" w:cs="Times New Roman"/>
        </w:rPr>
        <w:t>Dettinger</w:t>
      </w:r>
      <w:proofErr w:type="spellEnd"/>
      <w:r>
        <w:rPr>
          <w:rFonts w:ascii="Times New Roman" w:eastAsia="Times New Roman" w:hAnsi="Times New Roman" w:cs="Times New Roman"/>
        </w:rPr>
        <w:t xml:space="preserve">, M. D. (2008). Meteorological Characteristics and Overland Precipitation Impacts of Atmospheric Rivers Affecting the West Coast of North America Based on Eight Years of SSM/I Satellite Observations. In Journal of Hydrometeorology (Vol. 9, Issue 1, pp. 22–47). American Meteorological Society. </w:t>
      </w:r>
      <w:hyperlink r:id="rId17">
        <w:r>
          <w:rPr>
            <w:rFonts w:ascii="Times New Roman" w:eastAsia="Times New Roman" w:hAnsi="Times New Roman" w:cs="Times New Roman"/>
            <w:color w:val="0563C1"/>
            <w:u w:val="single"/>
          </w:rPr>
          <w:t>https://doi.org/10.1175/2007jhm855.1</w:t>
        </w:r>
      </w:hyperlink>
    </w:p>
    <w:p w14:paraId="4F6EE87C"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Kim, J., </w:t>
      </w:r>
      <w:proofErr w:type="spellStart"/>
      <w:r>
        <w:rPr>
          <w:rFonts w:ascii="Times New Roman" w:eastAsia="Times New Roman" w:hAnsi="Times New Roman" w:cs="Times New Roman"/>
        </w:rPr>
        <w:t>Waliser</w:t>
      </w:r>
      <w:proofErr w:type="spellEnd"/>
      <w:r>
        <w:rPr>
          <w:rFonts w:ascii="Times New Roman" w:eastAsia="Times New Roman" w:hAnsi="Times New Roman" w:cs="Times New Roman"/>
        </w:rPr>
        <w:t xml:space="preserve">, D.E., Neiman, P.J. et al. Effects of atmospheric river landfalls on the cold season precipitation in California. </w:t>
      </w:r>
      <w:proofErr w:type="spellStart"/>
      <w:r>
        <w:rPr>
          <w:rFonts w:ascii="Times New Roman" w:eastAsia="Times New Roman" w:hAnsi="Times New Roman" w:cs="Times New Roman"/>
        </w:rPr>
        <w:t>Clim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Dyn</w:t>
      </w:r>
      <w:proofErr w:type="spellEnd"/>
      <w:r>
        <w:rPr>
          <w:rFonts w:ascii="Times New Roman" w:eastAsia="Times New Roman" w:hAnsi="Times New Roman" w:cs="Times New Roman"/>
        </w:rPr>
        <w:t xml:space="preserve"> 40, 465–474 (2013). https://doi.org/10.1007/s00382-012-1322-3</w:t>
      </w:r>
    </w:p>
    <w:p w14:paraId="6CD9B47C"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Guan, B., </w:t>
      </w:r>
      <w:proofErr w:type="spellStart"/>
      <w:r>
        <w:rPr>
          <w:rFonts w:ascii="Times New Roman" w:eastAsia="Times New Roman" w:hAnsi="Times New Roman" w:cs="Times New Roman"/>
        </w:rPr>
        <w:t>Molotch</w:t>
      </w:r>
      <w:proofErr w:type="spellEnd"/>
      <w:r>
        <w:rPr>
          <w:rFonts w:ascii="Times New Roman" w:eastAsia="Times New Roman" w:hAnsi="Times New Roman" w:cs="Times New Roman"/>
        </w:rPr>
        <w:t xml:space="preserve">, N. P., </w:t>
      </w:r>
      <w:proofErr w:type="spellStart"/>
      <w:r>
        <w:rPr>
          <w:rFonts w:ascii="Times New Roman" w:eastAsia="Times New Roman" w:hAnsi="Times New Roman" w:cs="Times New Roman"/>
        </w:rPr>
        <w:t>Waliser</w:t>
      </w:r>
      <w:proofErr w:type="spellEnd"/>
      <w:r>
        <w:rPr>
          <w:rFonts w:ascii="Times New Roman" w:eastAsia="Times New Roman" w:hAnsi="Times New Roman" w:cs="Times New Roman"/>
        </w:rPr>
        <w:t xml:space="preserve">, D. E., Fetzer, E. J., &amp; Neiman, P. J. (2010). Extreme snowfall events linked to atmospheric rivers and surface air temperature via satellite measurements. In Geophysical Research Letters (Vol. 37, Issue 20, p. n/a-n/a). American Geophysical Union (AGU). </w:t>
      </w:r>
      <w:hyperlink r:id="rId18">
        <w:r>
          <w:rPr>
            <w:rFonts w:ascii="Times New Roman" w:eastAsia="Times New Roman" w:hAnsi="Times New Roman" w:cs="Times New Roman"/>
            <w:color w:val="0563C1"/>
            <w:u w:val="single"/>
          </w:rPr>
          <w:t>https://doi.org/10.1029/2010gl044696</w:t>
        </w:r>
      </w:hyperlink>
    </w:p>
    <w:p w14:paraId="76EDF846"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Dettinger</w:t>
      </w:r>
      <w:proofErr w:type="spellEnd"/>
      <w:r>
        <w:rPr>
          <w:rFonts w:ascii="Times New Roman" w:eastAsia="Times New Roman" w:hAnsi="Times New Roman" w:cs="Times New Roman"/>
        </w:rPr>
        <w:t xml:space="preserve">, M.D. 2011. Climate change, atmospheric rivers and floods in California—a </w:t>
      </w:r>
      <w:proofErr w:type="spellStart"/>
      <w:r>
        <w:rPr>
          <w:rFonts w:ascii="Times New Roman" w:eastAsia="Times New Roman" w:hAnsi="Times New Roman" w:cs="Times New Roman"/>
        </w:rPr>
        <w:t>multimodel</w:t>
      </w:r>
      <w:proofErr w:type="spellEnd"/>
      <w:r>
        <w:rPr>
          <w:rFonts w:ascii="Times New Roman" w:eastAsia="Times New Roman" w:hAnsi="Times New Roman" w:cs="Times New Roman"/>
        </w:rPr>
        <w:t xml:space="preserve"> analysis of storm frequency and magnitude changes. Journal of the American Water Resources Association. 47: 514–523. de Orla-Barile, M., Cannon, F., Oakley, N. S., &amp; Ralph, F. M. (2022). A climatology of narrow cold frontal rainbands in Southern California. Geophysical Research Letters, 49, e2021GL095362. </w:t>
      </w:r>
      <w:hyperlink r:id="rId19">
        <w:r>
          <w:rPr>
            <w:rFonts w:ascii="Times New Roman" w:eastAsia="Times New Roman" w:hAnsi="Times New Roman" w:cs="Times New Roman"/>
            <w:color w:val="0563C1"/>
            <w:u w:val="single"/>
          </w:rPr>
          <w:t>https://doi.org/10.1029/2021GL095362</w:t>
        </w:r>
      </w:hyperlink>
    </w:p>
    <w:p w14:paraId="225A7FC1"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lastRenderedPageBreak/>
        <w:t xml:space="preserve">Swain, D. L., </w:t>
      </w:r>
      <w:proofErr w:type="spellStart"/>
      <w:r>
        <w:rPr>
          <w:rFonts w:ascii="Times New Roman" w:eastAsia="Times New Roman" w:hAnsi="Times New Roman" w:cs="Times New Roman"/>
        </w:rPr>
        <w:t>Langenbrunner</w:t>
      </w:r>
      <w:proofErr w:type="spellEnd"/>
      <w:r>
        <w:rPr>
          <w:rFonts w:ascii="Times New Roman" w:eastAsia="Times New Roman" w:hAnsi="Times New Roman" w:cs="Times New Roman"/>
        </w:rPr>
        <w:t xml:space="preserve">, B., </w:t>
      </w:r>
      <w:proofErr w:type="spellStart"/>
      <w:r>
        <w:rPr>
          <w:rFonts w:ascii="Times New Roman" w:eastAsia="Times New Roman" w:hAnsi="Times New Roman" w:cs="Times New Roman"/>
        </w:rPr>
        <w:t>Neelin</w:t>
      </w:r>
      <w:proofErr w:type="spellEnd"/>
      <w:r>
        <w:rPr>
          <w:rFonts w:ascii="Times New Roman" w:eastAsia="Times New Roman" w:hAnsi="Times New Roman" w:cs="Times New Roman"/>
        </w:rPr>
        <w:t>, J. D., &amp; Hall, A. (2018). Increasing precipitation volatility in twenty-first-century California. In Nature Climate Change (Vol. 8, Issue 5, pp. 427–433). Springer Science and Business Media LLC. https://doi.org/10.1038/s41558-018-0140-y</w:t>
      </w:r>
    </w:p>
    <w:p w14:paraId="04E3DF5E"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Agilan</w:t>
      </w:r>
      <w:proofErr w:type="spellEnd"/>
      <w:r>
        <w:rPr>
          <w:rFonts w:ascii="Times New Roman" w:eastAsia="Times New Roman" w:hAnsi="Times New Roman" w:cs="Times New Roman"/>
        </w:rPr>
        <w:t xml:space="preserve">, V. and </w:t>
      </w:r>
      <w:proofErr w:type="spellStart"/>
      <w:r>
        <w:rPr>
          <w:rFonts w:ascii="Times New Roman" w:eastAsia="Times New Roman" w:hAnsi="Times New Roman" w:cs="Times New Roman"/>
        </w:rPr>
        <w:t>Umamahesh</w:t>
      </w:r>
      <w:proofErr w:type="spellEnd"/>
      <w:r>
        <w:rPr>
          <w:rFonts w:ascii="Times New Roman" w:eastAsia="Times New Roman" w:hAnsi="Times New Roman" w:cs="Times New Roman"/>
        </w:rPr>
        <w:t>, N.V., 2017. Modelling nonlinear trend for developing non‐stationary rainfall intensity–duration–frequency curve. International Journal of Climatology, 37(3), pp.1265-1281.</w:t>
      </w:r>
    </w:p>
    <w:p w14:paraId="34FCBADE"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Chagnaud</w:t>
      </w:r>
      <w:proofErr w:type="spellEnd"/>
      <w:r>
        <w:rPr>
          <w:rFonts w:ascii="Times New Roman" w:eastAsia="Times New Roman" w:hAnsi="Times New Roman" w:cs="Times New Roman"/>
        </w:rPr>
        <w:t xml:space="preserve">, G., </w:t>
      </w:r>
      <w:proofErr w:type="spellStart"/>
      <w:r>
        <w:rPr>
          <w:rFonts w:ascii="Times New Roman" w:eastAsia="Times New Roman" w:hAnsi="Times New Roman" w:cs="Times New Roman"/>
        </w:rPr>
        <w:t>Panthou</w:t>
      </w:r>
      <w:proofErr w:type="spellEnd"/>
      <w:r>
        <w:rPr>
          <w:rFonts w:ascii="Times New Roman" w:eastAsia="Times New Roman" w:hAnsi="Times New Roman" w:cs="Times New Roman"/>
        </w:rPr>
        <w:t xml:space="preserve">, G., </w:t>
      </w:r>
      <w:proofErr w:type="spellStart"/>
      <w:r>
        <w:rPr>
          <w:rFonts w:ascii="Times New Roman" w:eastAsia="Times New Roman" w:hAnsi="Times New Roman" w:cs="Times New Roman"/>
        </w:rPr>
        <w:t>Vischel</w:t>
      </w:r>
      <w:proofErr w:type="spellEnd"/>
      <w:r>
        <w:rPr>
          <w:rFonts w:ascii="Times New Roman" w:eastAsia="Times New Roman" w:hAnsi="Times New Roman" w:cs="Times New Roman"/>
        </w:rPr>
        <w:t>, T., Blanchet, J. and Lebel, T., 2021. A unified statistical framework for detecting trends in multi-timescale precipitation extremes: application to non-stationary intensity-duration-frequency curves. Theoretical and Applied Climatology, pp.1-22.</w:t>
      </w:r>
    </w:p>
    <w:p w14:paraId="5E99A672"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Dunkerley</w:t>
      </w:r>
      <w:proofErr w:type="spellEnd"/>
      <w:r>
        <w:rPr>
          <w:rFonts w:ascii="Times New Roman" w:eastAsia="Times New Roman" w:hAnsi="Times New Roman" w:cs="Times New Roman"/>
        </w:rPr>
        <w:t xml:space="preserve">, D.L., 2010. How do the rain rates of sub‐event intervals such as the maximum 5‐and 15‐min rates (I5 or I30) relate to the properties of the enclosing rainfall </w:t>
      </w:r>
      <w:proofErr w:type="gramStart"/>
      <w:r>
        <w:rPr>
          <w:rFonts w:ascii="Times New Roman" w:eastAsia="Times New Roman" w:hAnsi="Times New Roman" w:cs="Times New Roman"/>
        </w:rPr>
        <w:t>event?.</w:t>
      </w:r>
      <w:proofErr w:type="gramEnd"/>
      <w:r>
        <w:rPr>
          <w:rFonts w:ascii="Times New Roman" w:eastAsia="Times New Roman" w:hAnsi="Times New Roman" w:cs="Times New Roman"/>
        </w:rPr>
        <w:t xml:space="preserve"> Hydrological Processes, 24(17), pp.2425-2439.</w:t>
      </w:r>
    </w:p>
    <w:p w14:paraId="47934E69"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Dunkerley</w:t>
      </w:r>
      <w:proofErr w:type="spellEnd"/>
      <w:r>
        <w:rPr>
          <w:rFonts w:ascii="Times New Roman" w:eastAsia="Times New Roman" w:hAnsi="Times New Roman" w:cs="Times New Roman"/>
        </w:rPr>
        <w:t>, D., 2021. Rainfall intensity in geomorphology: Challenges and opportunities. Progress in Physical Geography: Earth and Environment, 45(4), pp.488-513.</w:t>
      </w:r>
    </w:p>
    <w:p w14:paraId="7933FAAB"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Martin, A., Ralph, F.M., </w:t>
      </w:r>
      <w:proofErr w:type="spellStart"/>
      <w:r>
        <w:rPr>
          <w:rFonts w:ascii="Times New Roman" w:eastAsia="Times New Roman" w:hAnsi="Times New Roman" w:cs="Times New Roman"/>
        </w:rPr>
        <w:t>Demirdjian</w:t>
      </w:r>
      <w:proofErr w:type="spellEnd"/>
      <w:r>
        <w:rPr>
          <w:rFonts w:ascii="Times New Roman" w:eastAsia="Times New Roman" w:hAnsi="Times New Roman" w:cs="Times New Roman"/>
        </w:rPr>
        <w:t xml:space="preserve">, R., </w:t>
      </w:r>
      <w:proofErr w:type="spellStart"/>
      <w:r>
        <w:rPr>
          <w:rFonts w:ascii="Times New Roman" w:eastAsia="Times New Roman" w:hAnsi="Times New Roman" w:cs="Times New Roman"/>
        </w:rPr>
        <w:t>DeHaan</w:t>
      </w:r>
      <w:proofErr w:type="spellEnd"/>
      <w:r>
        <w:rPr>
          <w:rFonts w:ascii="Times New Roman" w:eastAsia="Times New Roman" w:hAnsi="Times New Roman" w:cs="Times New Roman"/>
        </w:rPr>
        <w:t xml:space="preserve">, L., </w:t>
      </w:r>
      <w:proofErr w:type="spellStart"/>
      <w:r>
        <w:rPr>
          <w:rFonts w:ascii="Times New Roman" w:eastAsia="Times New Roman" w:hAnsi="Times New Roman" w:cs="Times New Roman"/>
        </w:rPr>
        <w:t>Weihs</w:t>
      </w:r>
      <w:proofErr w:type="spellEnd"/>
      <w:r>
        <w:rPr>
          <w:rFonts w:ascii="Times New Roman" w:eastAsia="Times New Roman" w:hAnsi="Times New Roman" w:cs="Times New Roman"/>
        </w:rPr>
        <w:t xml:space="preserve">, R., </w:t>
      </w:r>
      <w:proofErr w:type="spellStart"/>
      <w:r>
        <w:rPr>
          <w:rFonts w:ascii="Times New Roman" w:eastAsia="Times New Roman" w:hAnsi="Times New Roman" w:cs="Times New Roman"/>
        </w:rPr>
        <w:t>Helly</w:t>
      </w:r>
      <w:proofErr w:type="spellEnd"/>
      <w:r>
        <w:rPr>
          <w:rFonts w:ascii="Times New Roman" w:eastAsia="Times New Roman" w:hAnsi="Times New Roman" w:cs="Times New Roman"/>
        </w:rPr>
        <w:t xml:space="preserve">, J., Reynolds, D. and </w:t>
      </w:r>
      <w:proofErr w:type="spellStart"/>
      <w:r>
        <w:rPr>
          <w:rFonts w:ascii="Times New Roman" w:eastAsia="Times New Roman" w:hAnsi="Times New Roman" w:cs="Times New Roman"/>
        </w:rPr>
        <w:t>Iacobellis</w:t>
      </w:r>
      <w:proofErr w:type="spellEnd"/>
      <w:r>
        <w:rPr>
          <w:rFonts w:ascii="Times New Roman" w:eastAsia="Times New Roman" w:hAnsi="Times New Roman" w:cs="Times New Roman"/>
        </w:rPr>
        <w:t xml:space="preserve">, S., 2018. Evaluation of atmospheric river predictions by the WRF Model using aircraft and regional </w:t>
      </w:r>
      <w:proofErr w:type="spellStart"/>
      <w:r>
        <w:rPr>
          <w:rFonts w:ascii="Times New Roman" w:eastAsia="Times New Roman" w:hAnsi="Times New Roman" w:cs="Times New Roman"/>
        </w:rPr>
        <w:t>mesonet</w:t>
      </w:r>
      <w:proofErr w:type="spellEnd"/>
      <w:r>
        <w:rPr>
          <w:rFonts w:ascii="Times New Roman" w:eastAsia="Times New Roman" w:hAnsi="Times New Roman" w:cs="Times New Roman"/>
        </w:rPr>
        <w:t xml:space="preserve"> observations of orographic precipitation and its forcing. Journal of Hydrometeorology, 19(7), pp.1097-1113.</w:t>
      </w:r>
    </w:p>
    <w:p w14:paraId="5A245ADF"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Stephens, G.L., Christensen, M., Andrews, T., Haywood, J., </w:t>
      </w:r>
      <w:proofErr w:type="spellStart"/>
      <w:r>
        <w:rPr>
          <w:rFonts w:ascii="Times New Roman" w:eastAsia="Times New Roman" w:hAnsi="Times New Roman" w:cs="Times New Roman"/>
        </w:rPr>
        <w:t>Malavelle</w:t>
      </w:r>
      <w:proofErr w:type="spellEnd"/>
      <w:r>
        <w:rPr>
          <w:rFonts w:ascii="Times New Roman" w:eastAsia="Times New Roman" w:hAnsi="Times New Roman" w:cs="Times New Roman"/>
        </w:rPr>
        <w:t xml:space="preserve">, F.F., Suzuki, K., Jing, X., </w:t>
      </w:r>
      <w:proofErr w:type="spellStart"/>
      <w:r>
        <w:rPr>
          <w:rFonts w:ascii="Times New Roman" w:eastAsia="Times New Roman" w:hAnsi="Times New Roman" w:cs="Times New Roman"/>
        </w:rPr>
        <w:t>Lebsock</w:t>
      </w:r>
      <w:proofErr w:type="spellEnd"/>
      <w:r>
        <w:rPr>
          <w:rFonts w:ascii="Times New Roman" w:eastAsia="Times New Roman" w:hAnsi="Times New Roman" w:cs="Times New Roman"/>
        </w:rPr>
        <w:t>, M., Li, J.L.F., Takahashi, H. and Sy, O., 2019. Cloud physics from space. Quarterly Journal of the Royal Meteorological Society, 145(724), pp.2854-2875.</w:t>
      </w:r>
    </w:p>
    <w:p w14:paraId="3FBEF474"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Suzuki, K., Stephens, G., </w:t>
      </w:r>
      <w:proofErr w:type="spellStart"/>
      <w:r>
        <w:rPr>
          <w:rFonts w:ascii="Times New Roman" w:eastAsia="Times New Roman" w:hAnsi="Times New Roman" w:cs="Times New Roman"/>
        </w:rPr>
        <w:t>Bodas</w:t>
      </w:r>
      <w:proofErr w:type="spellEnd"/>
      <w:r>
        <w:rPr>
          <w:rFonts w:ascii="Times New Roman" w:eastAsia="Times New Roman" w:hAnsi="Times New Roman" w:cs="Times New Roman"/>
        </w:rPr>
        <w:t xml:space="preserve">-Salcedo, A., Wang, M., </w:t>
      </w:r>
      <w:proofErr w:type="spellStart"/>
      <w:r>
        <w:rPr>
          <w:rFonts w:ascii="Times New Roman" w:eastAsia="Times New Roman" w:hAnsi="Times New Roman" w:cs="Times New Roman"/>
        </w:rPr>
        <w:t>Golaz</w:t>
      </w:r>
      <w:proofErr w:type="spellEnd"/>
      <w:r>
        <w:rPr>
          <w:rFonts w:ascii="Times New Roman" w:eastAsia="Times New Roman" w:hAnsi="Times New Roman" w:cs="Times New Roman"/>
        </w:rPr>
        <w:t xml:space="preserve">, J.C., </w:t>
      </w:r>
      <w:proofErr w:type="spellStart"/>
      <w:r>
        <w:rPr>
          <w:rFonts w:ascii="Times New Roman" w:eastAsia="Times New Roman" w:hAnsi="Times New Roman" w:cs="Times New Roman"/>
        </w:rPr>
        <w:t>Yokohata</w:t>
      </w:r>
      <w:proofErr w:type="spellEnd"/>
      <w:r>
        <w:rPr>
          <w:rFonts w:ascii="Times New Roman" w:eastAsia="Times New Roman" w:hAnsi="Times New Roman" w:cs="Times New Roman"/>
        </w:rPr>
        <w:t>, T. and Koshiro, T., 2015. Evaluation of the warm rain formation process in global models with satellite observations. Journal of the Atmospheric Sciences, 72(10), pp.3996-4014.</w:t>
      </w:r>
    </w:p>
    <w:p w14:paraId="1BB4DF02"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de Orla-Barile, M., Cannon, F., Oakley, N. S., &amp; Ralph, F. M. (2022). A climatology of narrow cold-frontal rainbands in Southern California. Geophysical Research Letters, 49, e2021GL095362. </w:t>
      </w:r>
      <w:hyperlink r:id="rId20">
        <w:r>
          <w:rPr>
            <w:rFonts w:ascii="Times New Roman" w:eastAsia="Times New Roman" w:hAnsi="Times New Roman" w:cs="Times New Roman"/>
            <w:color w:val="0563C1"/>
            <w:u w:val="single"/>
          </w:rPr>
          <w:t>https://doi.org/10.1029/2021GL095362</w:t>
        </w:r>
      </w:hyperlink>
    </w:p>
    <w:p w14:paraId="04DC138A"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Zhang, J., Howard, K., Langston, C., </w:t>
      </w:r>
      <w:proofErr w:type="spellStart"/>
      <w:r>
        <w:rPr>
          <w:rFonts w:ascii="Times New Roman" w:eastAsia="Times New Roman" w:hAnsi="Times New Roman" w:cs="Times New Roman"/>
        </w:rPr>
        <w:t>Kaney</w:t>
      </w:r>
      <w:proofErr w:type="spellEnd"/>
      <w:r>
        <w:rPr>
          <w:rFonts w:ascii="Times New Roman" w:eastAsia="Times New Roman" w:hAnsi="Times New Roman" w:cs="Times New Roman"/>
        </w:rPr>
        <w:t xml:space="preserve">, B., Qi, Y., Tang, L., Grams, H., Wang, Y., Cocks, S., </w:t>
      </w:r>
      <w:proofErr w:type="spellStart"/>
      <w:r>
        <w:rPr>
          <w:rFonts w:ascii="Times New Roman" w:eastAsia="Times New Roman" w:hAnsi="Times New Roman" w:cs="Times New Roman"/>
        </w:rPr>
        <w:t>Martinaitis</w:t>
      </w:r>
      <w:proofErr w:type="spellEnd"/>
      <w:r>
        <w:rPr>
          <w:rFonts w:ascii="Times New Roman" w:eastAsia="Times New Roman" w:hAnsi="Times New Roman" w:cs="Times New Roman"/>
        </w:rPr>
        <w:t xml:space="preserve">, S., Arthur, A., Cooper, K., </w:t>
      </w:r>
      <w:proofErr w:type="spellStart"/>
      <w:r>
        <w:rPr>
          <w:rFonts w:ascii="Times New Roman" w:eastAsia="Times New Roman" w:hAnsi="Times New Roman" w:cs="Times New Roman"/>
        </w:rPr>
        <w:t>Brogden</w:t>
      </w:r>
      <w:proofErr w:type="spellEnd"/>
      <w:r>
        <w:rPr>
          <w:rFonts w:ascii="Times New Roman" w:eastAsia="Times New Roman" w:hAnsi="Times New Roman" w:cs="Times New Roman"/>
        </w:rPr>
        <w:t xml:space="preserve">, J., &amp; Kitzmiller, D. (2016). Multi-Radar Multi-Sensor (MRMS) Quantitative Precipitation Estimation: Initial Operating Capabilities. In Bulletin of the American Meteorological Society (Vol. 97, Issue 4, pp. 621–638). American Meteorological Society. </w:t>
      </w:r>
      <w:hyperlink r:id="rId21">
        <w:r>
          <w:rPr>
            <w:rFonts w:ascii="Times New Roman" w:eastAsia="Times New Roman" w:hAnsi="Times New Roman" w:cs="Times New Roman"/>
            <w:color w:val="0563C1"/>
            <w:u w:val="single"/>
          </w:rPr>
          <w:t>https://doi.org/10.1175/bams-d-14-00174.1</w:t>
        </w:r>
      </w:hyperlink>
    </w:p>
    <w:p w14:paraId="09E65760"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Guan, B., &amp; </w:t>
      </w:r>
      <w:proofErr w:type="spellStart"/>
      <w:r>
        <w:rPr>
          <w:rFonts w:ascii="Times New Roman" w:eastAsia="Times New Roman" w:hAnsi="Times New Roman" w:cs="Times New Roman"/>
        </w:rPr>
        <w:t>Waliser</w:t>
      </w:r>
      <w:proofErr w:type="spellEnd"/>
      <w:r>
        <w:rPr>
          <w:rFonts w:ascii="Times New Roman" w:eastAsia="Times New Roman" w:hAnsi="Times New Roman" w:cs="Times New Roman"/>
        </w:rPr>
        <w:t xml:space="preserve">, D. E. (2019). Tracking Atmospheric Rivers Globally: Spatial Distributions and Temporal Evolution of Life Cycle Characteristics. In Journal of Geophysical Research: Atmospheres (Vol. 124, Issue 23, pp. 12523–12552). American Geophysical Union (AGU). </w:t>
      </w:r>
      <w:hyperlink r:id="rId22">
        <w:r>
          <w:rPr>
            <w:rFonts w:ascii="Times New Roman" w:eastAsia="Times New Roman" w:hAnsi="Times New Roman" w:cs="Times New Roman"/>
            <w:color w:val="0563C1"/>
            <w:u w:val="single"/>
          </w:rPr>
          <w:t>https://doi.org/10.1029/2019jd031205</w:t>
        </w:r>
      </w:hyperlink>
    </w:p>
    <w:p w14:paraId="64B2A0DD" w14:textId="77777777" w:rsidR="00875C03" w:rsidRDefault="00000000">
      <w:pPr>
        <w:spacing w:line="240" w:lineRule="auto"/>
        <w:ind w:left="720" w:hanging="720"/>
        <w:rPr>
          <w:rFonts w:ascii="Times New Roman" w:eastAsia="Times New Roman" w:hAnsi="Times New Roman" w:cs="Times New Roman"/>
        </w:rPr>
      </w:pPr>
      <w:sdt>
        <w:sdtPr>
          <w:tag w:val="goog_rdk_0"/>
          <w:id w:val="-1880149170"/>
        </w:sdtPr>
        <w:sdtContent>
          <w:proofErr w:type="spellStart"/>
          <w:r>
            <w:rPr>
              <w:rFonts w:ascii="Gungsuh" w:eastAsia="Gungsuh" w:hAnsi="Gungsuh" w:cs="Gungsuh"/>
            </w:rPr>
            <w:t>Horel</w:t>
          </w:r>
          <w:proofErr w:type="spellEnd"/>
          <w:r>
            <w:rPr>
              <w:rFonts w:ascii="Gungsuh" w:eastAsia="Gungsuh" w:hAnsi="Gungsuh" w:cs="Gungsuh"/>
            </w:rPr>
            <w:t xml:space="preserve">, J.; </w:t>
          </w:r>
          <w:proofErr w:type="spellStart"/>
          <w:r>
            <w:rPr>
              <w:rFonts w:ascii="Gungsuh" w:eastAsia="Gungsuh" w:hAnsi="Gungsuh" w:cs="Gungsuh"/>
            </w:rPr>
            <w:t>Splitt</w:t>
          </w:r>
          <w:proofErr w:type="spellEnd"/>
          <w:r>
            <w:rPr>
              <w:rFonts w:ascii="Gungsuh" w:eastAsia="Gungsuh" w:hAnsi="Gungsuh" w:cs="Gungsuh"/>
            </w:rPr>
            <w:t xml:space="preserve">, M.; Dunn, L.; </w:t>
          </w:r>
          <w:proofErr w:type="spellStart"/>
          <w:r>
            <w:rPr>
              <w:rFonts w:ascii="Gungsuh" w:eastAsia="Gungsuh" w:hAnsi="Gungsuh" w:cs="Gungsuh"/>
            </w:rPr>
            <w:t>Pechmann</w:t>
          </w:r>
          <w:proofErr w:type="spellEnd"/>
          <w:r>
            <w:rPr>
              <w:rFonts w:ascii="Gungsuh" w:eastAsia="Gungsuh" w:hAnsi="Gungsuh" w:cs="Gungsuh"/>
            </w:rPr>
            <w:t xml:space="preserve">, J.; White, B.; </w:t>
          </w:r>
          <w:proofErr w:type="spellStart"/>
          <w:r>
            <w:rPr>
              <w:rFonts w:ascii="Gungsuh" w:eastAsia="Gungsuh" w:hAnsi="Gungsuh" w:cs="Gungsuh"/>
            </w:rPr>
            <w:t>Ciliberti</w:t>
          </w:r>
          <w:proofErr w:type="spellEnd"/>
          <w:r>
            <w:rPr>
              <w:rFonts w:ascii="Gungsuh" w:eastAsia="Gungsuh" w:hAnsi="Gungsuh" w:cs="Gungsuh"/>
            </w:rPr>
            <w:t xml:space="preserve">, C.; Lazarus, S.; </w:t>
          </w:r>
          <w:proofErr w:type="spellStart"/>
          <w:r>
            <w:rPr>
              <w:rFonts w:ascii="Gungsuh" w:eastAsia="Gungsuh" w:hAnsi="Gungsuh" w:cs="Gungsuh"/>
            </w:rPr>
            <w:t>Slemmer</w:t>
          </w:r>
          <w:proofErr w:type="spellEnd"/>
          <w:r>
            <w:rPr>
              <w:rFonts w:ascii="Gungsuh" w:eastAsia="Gungsuh" w:hAnsi="Gungsuh" w:cs="Gungsuh"/>
            </w:rPr>
            <w:t xml:space="preserve">, J.; </w:t>
          </w:r>
          <w:proofErr w:type="spellStart"/>
          <w:r>
            <w:rPr>
              <w:rFonts w:ascii="Gungsuh" w:eastAsia="Gungsuh" w:hAnsi="Gungsuh" w:cs="Gungsuh"/>
            </w:rPr>
            <w:t>Zaff</w:t>
          </w:r>
          <w:proofErr w:type="spellEnd"/>
          <w:r>
            <w:rPr>
              <w:rFonts w:ascii="Gungsuh" w:eastAsia="Gungsuh" w:hAnsi="Gungsuh" w:cs="Gungsuh"/>
            </w:rPr>
            <w:t xml:space="preserve">, D.; Burks, J. </w:t>
          </w:r>
          <w:proofErr w:type="spellStart"/>
          <w:r>
            <w:rPr>
              <w:rFonts w:ascii="Gungsuh" w:eastAsia="Gungsuh" w:hAnsi="Gungsuh" w:cs="Gungsuh"/>
            </w:rPr>
            <w:t>MesoWest</w:t>
          </w:r>
          <w:proofErr w:type="spellEnd"/>
          <w:r>
            <w:rPr>
              <w:rFonts w:ascii="Gungsuh" w:eastAsia="Gungsuh" w:hAnsi="Gungsuh" w:cs="Gungsuh"/>
            </w:rPr>
            <w:t xml:space="preserve">: Cooperative </w:t>
          </w:r>
          <w:proofErr w:type="spellStart"/>
          <w:r>
            <w:rPr>
              <w:rFonts w:ascii="Gungsuh" w:eastAsia="Gungsuh" w:hAnsi="Gungsuh" w:cs="Gungsuh"/>
            </w:rPr>
            <w:t>Mesonets</w:t>
          </w:r>
          <w:proofErr w:type="spellEnd"/>
          <w:r>
            <w:rPr>
              <w:rFonts w:ascii="Gungsuh" w:eastAsia="Gungsuh" w:hAnsi="Gungsuh" w:cs="Gungsuh"/>
            </w:rPr>
            <w:t xml:space="preserve"> in the Western United States. Bull. Am. </w:t>
          </w:r>
          <w:proofErr w:type="spellStart"/>
          <w:r>
            <w:rPr>
              <w:rFonts w:ascii="Gungsuh" w:eastAsia="Gungsuh" w:hAnsi="Gungsuh" w:cs="Gungsuh"/>
            </w:rPr>
            <w:t>Meteorol</w:t>
          </w:r>
          <w:proofErr w:type="spellEnd"/>
          <w:r>
            <w:rPr>
              <w:rFonts w:ascii="Gungsuh" w:eastAsia="Gungsuh" w:hAnsi="Gungsuh" w:cs="Gungsuh"/>
            </w:rPr>
            <w:t>.                                         Soc. 2002, 83, 211−225</w:t>
          </w:r>
        </w:sdtContent>
      </w:sdt>
    </w:p>
    <w:p w14:paraId="33D237D2"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Cannon, F., Hecht, C. W., </w:t>
      </w:r>
      <w:proofErr w:type="spellStart"/>
      <w:r>
        <w:rPr>
          <w:rFonts w:ascii="Times New Roman" w:eastAsia="Times New Roman" w:hAnsi="Times New Roman" w:cs="Times New Roman"/>
        </w:rPr>
        <w:t>Cordeira</w:t>
      </w:r>
      <w:proofErr w:type="spellEnd"/>
      <w:r>
        <w:rPr>
          <w:rFonts w:ascii="Times New Roman" w:eastAsia="Times New Roman" w:hAnsi="Times New Roman" w:cs="Times New Roman"/>
        </w:rPr>
        <w:t xml:space="preserve">, J. M., &amp; Ralph, F. M. (2018). Synoptic and mesoscale forcing of Southern California extreme precipitation. Journal of Geophysical Research: Atmospheres, 123, 13,714– 13,730. </w:t>
      </w:r>
      <w:hyperlink r:id="rId23">
        <w:r>
          <w:rPr>
            <w:rFonts w:ascii="Times New Roman" w:eastAsia="Times New Roman" w:hAnsi="Times New Roman" w:cs="Times New Roman"/>
            <w:color w:val="0563C1"/>
            <w:u w:val="single"/>
          </w:rPr>
          <w:t>https://doi.org/10.1029/2018JD029045</w:t>
        </w:r>
      </w:hyperlink>
    </w:p>
    <w:p w14:paraId="22B43E98" w14:textId="77777777" w:rsidR="00875C03" w:rsidRDefault="00000000">
      <w:pPr>
        <w:spacing w:line="240" w:lineRule="auto"/>
        <w:ind w:left="720" w:hanging="720"/>
      </w:pPr>
      <w:proofErr w:type="spellStart"/>
      <w:r>
        <w:lastRenderedPageBreak/>
        <w:t>Lamjiri</w:t>
      </w:r>
      <w:proofErr w:type="spellEnd"/>
      <w:r>
        <w:t xml:space="preserve">, M. A., </w:t>
      </w:r>
      <w:proofErr w:type="spellStart"/>
      <w:r>
        <w:t>Dettinger</w:t>
      </w:r>
      <w:proofErr w:type="spellEnd"/>
      <w:r>
        <w:t xml:space="preserve">, M. D., Ralph, F. M., and Guan, B. (2017), Hourly storm characteristics along the U.S. West Coast: Role of atmospheric rivers in extreme precipitation, </w:t>
      </w:r>
      <w:proofErr w:type="spellStart"/>
      <w:r>
        <w:rPr>
          <w:i/>
        </w:rPr>
        <w:t>Geophys</w:t>
      </w:r>
      <w:proofErr w:type="spellEnd"/>
      <w:r>
        <w:rPr>
          <w:i/>
        </w:rPr>
        <w:t>. Res. Lett.</w:t>
      </w:r>
      <w:r>
        <w:t>, 44, 7020– 7028, doi:</w:t>
      </w:r>
      <w:hyperlink r:id="rId24">
        <w:r>
          <w:rPr>
            <w:color w:val="0563C1"/>
            <w:u w:val="single"/>
          </w:rPr>
          <w:t>10.1002/2017GL074193</w:t>
        </w:r>
      </w:hyperlink>
      <w:r>
        <w:t>.</w:t>
      </w:r>
    </w:p>
    <w:p w14:paraId="77D215BF"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Sukup</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Laber</w:t>
      </w:r>
      <w:proofErr w:type="spellEnd"/>
      <w:r>
        <w:rPr>
          <w:rFonts w:ascii="Times New Roman" w:eastAsia="Times New Roman" w:hAnsi="Times New Roman" w:cs="Times New Roman"/>
        </w:rPr>
        <w:t xml:space="preserve">, J., Sweet, D., &amp; Thomson, R. (2016). Analysis of an intense narrow cold frontal rainband and the Springs Fire burn area debris flows of 12 December 2014. NWS Technical Attachment 1601s. National Weather Forecast Office. Retrieved from </w:t>
      </w:r>
      <w:hyperlink r:id="rId25">
        <w:r>
          <w:rPr>
            <w:rFonts w:ascii="Times New Roman" w:eastAsia="Times New Roman" w:hAnsi="Times New Roman" w:cs="Times New Roman"/>
            <w:color w:val="0563C1"/>
            <w:u w:val="single"/>
          </w:rPr>
          <w:t>https://www.weather.gov/media/wrh/online_publications/TAs/TA1601.pdf</w:t>
        </w:r>
      </w:hyperlink>
    </w:p>
    <w:p w14:paraId="519939FF"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Oakley, N. S., Lancaster, J. T., Kaplan, M. L., &amp; Ralph, F. M. (2017). Synoptic conditions associated with cool season post-fire debris flows in the Transverse Ranges of southern California. In Natural Hazards (Vol. 88, Issue 1, pp. 327–354). Springer Science and Business Media LLC. </w:t>
      </w:r>
      <w:hyperlink r:id="rId26">
        <w:r>
          <w:rPr>
            <w:rFonts w:ascii="Times New Roman" w:eastAsia="Times New Roman" w:hAnsi="Times New Roman" w:cs="Times New Roman"/>
            <w:color w:val="0563C1"/>
            <w:u w:val="single"/>
          </w:rPr>
          <w:t>https://doi.org/10.1007/s11069-017-2867-6</w:t>
        </w:r>
      </w:hyperlink>
    </w:p>
    <w:p w14:paraId="7E52BDFB"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Hobbs, P. V., &amp; Persson, P. O. G. (1982). The Mesoscale and Microscale Structure and organization of Clouds and precipitation in Midlatitude Cyclones. Part V: The Substructure of Narrow Cold-Frontal Rainbands. In Journal of the Atmospheric Sciences (Vol. 39, Issue 2, pp. 280–295). American Meteorological Society. </w:t>
      </w:r>
      <w:hyperlink r:id="rId27">
        <w:r>
          <w:rPr>
            <w:rFonts w:ascii="Times New Roman" w:eastAsia="Times New Roman" w:hAnsi="Times New Roman" w:cs="Times New Roman"/>
            <w:color w:val="0563C1"/>
            <w:u w:val="single"/>
          </w:rPr>
          <w:t>https://doi.org/10.1175/1520-0469(1982)039&lt;0280:tmamsa&gt;2.0.co;2</w:t>
        </w:r>
      </w:hyperlink>
    </w:p>
    <w:p w14:paraId="474F37ED" w14:textId="77777777" w:rsidR="00875C03" w:rsidRDefault="00000000">
      <w:pPr>
        <w:spacing w:line="240" w:lineRule="auto"/>
        <w:ind w:left="720" w:hanging="720"/>
        <w:rPr>
          <w:rFonts w:ascii="Times New Roman" w:eastAsia="Times New Roman" w:hAnsi="Times New Roman" w:cs="Times New Roman"/>
        </w:rPr>
      </w:pPr>
      <w:proofErr w:type="spellStart"/>
      <w:r>
        <w:rPr>
          <w:rFonts w:ascii="Times New Roman" w:eastAsia="Times New Roman" w:hAnsi="Times New Roman" w:cs="Times New Roman"/>
        </w:rPr>
        <w:t>Houze</w:t>
      </w:r>
      <w:proofErr w:type="spellEnd"/>
      <w:r>
        <w:rPr>
          <w:rFonts w:ascii="Times New Roman" w:eastAsia="Times New Roman" w:hAnsi="Times New Roman" w:cs="Times New Roman"/>
        </w:rPr>
        <w:t xml:space="preserve">, R. A., Jr., Hobbs, P. V., Biswas, K. R., &amp; Davis, W. M. (1976). Mesoscale Rainbands in Extratropical Cyclones. In Monthly Weather Review (Vol. 104, Issue 7, pp. 868–878). American Meteorological Society. </w:t>
      </w:r>
      <w:hyperlink r:id="rId28">
        <w:r>
          <w:rPr>
            <w:rFonts w:ascii="Times New Roman" w:eastAsia="Times New Roman" w:hAnsi="Times New Roman" w:cs="Times New Roman"/>
            <w:color w:val="0563C1"/>
            <w:u w:val="single"/>
          </w:rPr>
          <w:t>https://doi.org/10.1175/1520-0493(1976)104&lt;0868:mriec&gt;2.0.co;2</w:t>
        </w:r>
      </w:hyperlink>
    </w:p>
    <w:p w14:paraId="45214EBF"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Koch, S. E., &amp; </w:t>
      </w:r>
      <w:proofErr w:type="spellStart"/>
      <w:r>
        <w:rPr>
          <w:rFonts w:ascii="Times New Roman" w:eastAsia="Times New Roman" w:hAnsi="Times New Roman" w:cs="Times New Roman"/>
        </w:rPr>
        <w:t>Kocin</w:t>
      </w:r>
      <w:proofErr w:type="spellEnd"/>
      <w:r>
        <w:rPr>
          <w:rFonts w:ascii="Times New Roman" w:eastAsia="Times New Roman" w:hAnsi="Times New Roman" w:cs="Times New Roman"/>
        </w:rPr>
        <w:t xml:space="preserve">, P. J. (1991). Frontal contraction processes leading to the formation of an intense narrow rainband. In Meteorology and Atmospheric Physics (Vol. 46, Issues 3–4, pp. 123–154). Springer Science and Business Media LLC. </w:t>
      </w:r>
      <w:hyperlink r:id="rId29">
        <w:r>
          <w:rPr>
            <w:rFonts w:ascii="Times New Roman" w:eastAsia="Times New Roman" w:hAnsi="Times New Roman" w:cs="Times New Roman"/>
            <w:color w:val="0563C1"/>
            <w:u w:val="single"/>
          </w:rPr>
          <w:t>https://doi.org/10.1007/bf01027339</w:t>
        </w:r>
      </w:hyperlink>
    </w:p>
    <w:p w14:paraId="29D6D273"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Young, A. M., K. T. Skelly, and J. M. </w:t>
      </w:r>
      <w:proofErr w:type="spellStart"/>
      <w:r>
        <w:rPr>
          <w:rFonts w:ascii="Times New Roman" w:eastAsia="Times New Roman" w:hAnsi="Times New Roman" w:cs="Times New Roman"/>
        </w:rPr>
        <w:t>Cordeira</w:t>
      </w:r>
      <w:proofErr w:type="spellEnd"/>
      <w:r>
        <w:rPr>
          <w:rFonts w:ascii="Times New Roman" w:eastAsia="Times New Roman" w:hAnsi="Times New Roman" w:cs="Times New Roman"/>
        </w:rPr>
        <w:t xml:space="preserve"> (2017), High-impact hydrologic events and atmospheric rivers in California: An investigation using the NCEI Storm Events Database, </w:t>
      </w:r>
      <w:proofErr w:type="spellStart"/>
      <w:r>
        <w:rPr>
          <w:rFonts w:ascii="Times New Roman" w:eastAsia="Times New Roman" w:hAnsi="Times New Roman" w:cs="Times New Roman"/>
        </w:rPr>
        <w:t>Geophys</w:t>
      </w:r>
      <w:proofErr w:type="spellEnd"/>
      <w:r>
        <w:rPr>
          <w:rFonts w:ascii="Times New Roman" w:eastAsia="Times New Roman" w:hAnsi="Times New Roman" w:cs="Times New Roman"/>
        </w:rPr>
        <w:t>. Res. Lett., 44, 3393–3401, doi:10.1002/2017GL073077.</w:t>
      </w:r>
    </w:p>
    <w:p w14:paraId="3154502F" w14:textId="77777777" w:rsidR="00875C03" w:rsidRDefault="00000000">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Henn, B., Musselman, K. N., </w:t>
      </w:r>
      <w:proofErr w:type="spellStart"/>
      <w:r>
        <w:rPr>
          <w:rFonts w:ascii="Times New Roman" w:eastAsia="Times New Roman" w:hAnsi="Times New Roman" w:cs="Times New Roman"/>
        </w:rPr>
        <w:t>Lestak</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L.,Ralph</w:t>
      </w:r>
      <w:proofErr w:type="spellEnd"/>
      <w:proofErr w:type="gramEnd"/>
      <w:r>
        <w:rPr>
          <w:rFonts w:ascii="Times New Roman" w:eastAsia="Times New Roman" w:hAnsi="Times New Roman" w:cs="Times New Roman"/>
        </w:rPr>
        <w:t xml:space="preserve">, F. M., &amp; </w:t>
      </w:r>
      <w:proofErr w:type="spellStart"/>
      <w:r>
        <w:rPr>
          <w:rFonts w:ascii="Times New Roman" w:eastAsia="Times New Roman" w:hAnsi="Times New Roman" w:cs="Times New Roman"/>
        </w:rPr>
        <w:t>Molotch</w:t>
      </w:r>
      <w:proofErr w:type="spellEnd"/>
      <w:r>
        <w:rPr>
          <w:rFonts w:ascii="Times New Roman" w:eastAsia="Times New Roman" w:hAnsi="Times New Roman" w:cs="Times New Roman"/>
        </w:rPr>
        <w:t xml:space="preserve">, N. P. (2020).Extreme runoff generation from atmospheric river driven snowmelt during the 2017 Oroville dam spillways </w:t>
      </w:r>
      <w:proofErr w:type="spellStart"/>
      <w:r>
        <w:rPr>
          <w:rFonts w:ascii="Times New Roman" w:eastAsia="Times New Roman" w:hAnsi="Times New Roman" w:cs="Times New Roman"/>
        </w:rPr>
        <w:t>incident.Geophysical</w:t>
      </w:r>
      <w:proofErr w:type="spellEnd"/>
      <w:r>
        <w:rPr>
          <w:rFonts w:ascii="Times New Roman" w:eastAsia="Times New Roman" w:hAnsi="Times New Roman" w:cs="Times New Roman"/>
        </w:rPr>
        <w:t xml:space="preserve"> Research Letters,47, e2020GL088189. </w:t>
      </w:r>
      <w:hyperlink r:id="rId30">
        <w:r>
          <w:rPr>
            <w:rFonts w:ascii="Times New Roman" w:eastAsia="Times New Roman" w:hAnsi="Times New Roman" w:cs="Times New Roman"/>
            <w:color w:val="0563C1"/>
            <w:u w:val="single"/>
          </w:rPr>
          <w:t>https://doi.org/10.1029/2020GL088189</w:t>
        </w:r>
      </w:hyperlink>
    </w:p>
    <w:p w14:paraId="0A94DCB7" w14:textId="77777777" w:rsidR="00875C03" w:rsidRDefault="00000000">
      <w:pPr>
        <w:spacing w:line="240" w:lineRule="auto"/>
        <w:ind w:left="720" w:hanging="720"/>
        <w:rPr>
          <w:rFonts w:ascii="Times New Roman" w:eastAsia="Times New Roman" w:hAnsi="Times New Roman" w:cs="Times New Roman"/>
        </w:rPr>
      </w:pPr>
      <w:proofErr w:type="spellStart"/>
      <w:proofErr w:type="gramStart"/>
      <w:r>
        <w:rPr>
          <w:rFonts w:ascii="Times New Roman" w:eastAsia="Times New Roman" w:hAnsi="Times New Roman" w:cs="Times New Roman"/>
        </w:rPr>
        <w:t>Vano</w:t>
      </w:r>
      <w:proofErr w:type="spellEnd"/>
      <w:r>
        <w:rPr>
          <w:rFonts w:ascii="Times New Roman" w:eastAsia="Times New Roman" w:hAnsi="Times New Roman" w:cs="Times New Roman"/>
        </w:rPr>
        <w:t>,  J.</w:t>
      </w:r>
      <w:proofErr w:type="gramEnd"/>
      <w:r>
        <w:rPr>
          <w:rFonts w:ascii="Times New Roman" w:eastAsia="Times New Roman" w:hAnsi="Times New Roman" w:cs="Times New Roman"/>
        </w:rPr>
        <w:t xml:space="preserve">  A.</w:t>
      </w:r>
      <w:proofErr w:type="gramStart"/>
      <w:r>
        <w:rPr>
          <w:rFonts w:ascii="Times New Roman" w:eastAsia="Times New Roman" w:hAnsi="Times New Roman" w:cs="Times New Roman"/>
        </w:rPr>
        <w:t>,  Miller</w:t>
      </w:r>
      <w:proofErr w:type="gramEnd"/>
      <w:r>
        <w:rPr>
          <w:rFonts w:ascii="Times New Roman" w:eastAsia="Times New Roman" w:hAnsi="Times New Roman" w:cs="Times New Roman"/>
        </w:rPr>
        <w:t xml:space="preserve">,  K.,  </w:t>
      </w:r>
      <w:proofErr w:type="spellStart"/>
      <w:r>
        <w:rPr>
          <w:rFonts w:ascii="Times New Roman" w:eastAsia="Times New Roman" w:hAnsi="Times New Roman" w:cs="Times New Roman"/>
        </w:rPr>
        <w:t>Dettinger</w:t>
      </w:r>
      <w:proofErr w:type="spellEnd"/>
      <w:r>
        <w:rPr>
          <w:rFonts w:ascii="Times New Roman" w:eastAsia="Times New Roman" w:hAnsi="Times New Roman" w:cs="Times New Roman"/>
        </w:rPr>
        <w:t>,  M.  D.</w:t>
      </w:r>
      <w:proofErr w:type="gramStart"/>
      <w:r>
        <w:rPr>
          <w:rFonts w:ascii="Times New Roman" w:eastAsia="Times New Roman" w:hAnsi="Times New Roman" w:cs="Times New Roman"/>
        </w:rPr>
        <w:t>,  Cifelli</w:t>
      </w:r>
      <w:proofErr w:type="gramEnd"/>
      <w:r>
        <w:rPr>
          <w:rFonts w:ascii="Times New Roman" w:eastAsia="Times New Roman" w:hAnsi="Times New Roman" w:cs="Times New Roman"/>
        </w:rPr>
        <w:t xml:space="preserve">,  R.,  Curtis,  D.,  Dufour,  A.,  et  al.  (2018).  </w:t>
      </w:r>
      <w:proofErr w:type="gramStart"/>
      <w:r>
        <w:rPr>
          <w:rFonts w:ascii="Times New Roman" w:eastAsia="Times New Roman" w:hAnsi="Times New Roman" w:cs="Times New Roman"/>
        </w:rPr>
        <w:t>Hydroclimate  extremes</w:t>
      </w:r>
      <w:proofErr w:type="gramEnd"/>
      <w:r>
        <w:rPr>
          <w:rFonts w:ascii="Times New Roman" w:eastAsia="Times New Roman" w:hAnsi="Times New Roman" w:cs="Times New Roman"/>
        </w:rPr>
        <w:t xml:space="preserve">  as  challenges  for  the  water  management community: Lessons from Oroville dam and hurricane Harvey. Bulletin of the American Meteorological Society, 100(1), S9–S14. </w:t>
      </w:r>
      <w:hyperlink r:id="rId31">
        <w:r>
          <w:rPr>
            <w:rFonts w:ascii="Times New Roman" w:eastAsia="Times New Roman" w:hAnsi="Times New Roman" w:cs="Times New Roman"/>
            <w:color w:val="0563C1"/>
            <w:u w:val="single"/>
          </w:rPr>
          <w:t>https://doi.org/10.1175/BAMS-D-18-0219.1</w:t>
        </w:r>
      </w:hyperlink>
      <w:r>
        <w:rPr>
          <w:rFonts w:ascii="Times New Roman" w:eastAsia="Times New Roman" w:hAnsi="Times New Roman" w:cs="Times New Roman"/>
        </w:rPr>
        <w:t xml:space="preserve"> </w:t>
      </w:r>
    </w:p>
    <w:p w14:paraId="0BE41075" w14:textId="77777777" w:rsidR="00875C03" w:rsidRDefault="00000000">
      <w:pPr>
        <w:spacing w:line="240" w:lineRule="auto"/>
        <w:ind w:left="720" w:hanging="720"/>
        <w:rPr>
          <w:rFonts w:ascii="Times New Roman" w:eastAsia="Times New Roman" w:hAnsi="Times New Roman" w:cs="Times New Roman"/>
        </w:rPr>
      </w:pPr>
      <w:proofErr w:type="gramStart"/>
      <w:r>
        <w:rPr>
          <w:rFonts w:ascii="Times New Roman" w:eastAsia="Times New Roman" w:hAnsi="Times New Roman" w:cs="Times New Roman"/>
        </w:rPr>
        <w:t>White,  A.</w:t>
      </w:r>
      <w:proofErr w:type="gramEnd"/>
      <w:r>
        <w:rPr>
          <w:rFonts w:ascii="Times New Roman" w:eastAsia="Times New Roman" w:hAnsi="Times New Roman" w:cs="Times New Roman"/>
        </w:rPr>
        <w:t xml:space="preserve">  B.</w:t>
      </w:r>
      <w:proofErr w:type="gramStart"/>
      <w:r>
        <w:rPr>
          <w:rFonts w:ascii="Times New Roman" w:eastAsia="Times New Roman" w:hAnsi="Times New Roman" w:cs="Times New Roman"/>
        </w:rPr>
        <w:t>,  Moore</w:t>
      </w:r>
      <w:proofErr w:type="gramEnd"/>
      <w:r>
        <w:rPr>
          <w:rFonts w:ascii="Times New Roman" w:eastAsia="Times New Roman" w:hAnsi="Times New Roman" w:cs="Times New Roman"/>
        </w:rPr>
        <w:t>,  B.  J.</w:t>
      </w:r>
      <w:proofErr w:type="gramStart"/>
      <w:r>
        <w:rPr>
          <w:rFonts w:ascii="Times New Roman" w:eastAsia="Times New Roman" w:hAnsi="Times New Roman" w:cs="Times New Roman"/>
        </w:rPr>
        <w:t xml:space="preserve">,  </w:t>
      </w:r>
      <w:proofErr w:type="spellStart"/>
      <w:r>
        <w:rPr>
          <w:rFonts w:ascii="Times New Roman" w:eastAsia="Times New Roman" w:hAnsi="Times New Roman" w:cs="Times New Roman"/>
        </w:rPr>
        <w:t>Gottas</w:t>
      </w:r>
      <w:proofErr w:type="spellEnd"/>
      <w:proofErr w:type="gramEnd"/>
      <w:r>
        <w:rPr>
          <w:rFonts w:ascii="Times New Roman" w:eastAsia="Times New Roman" w:hAnsi="Times New Roman" w:cs="Times New Roman"/>
        </w:rPr>
        <w:t>,  D.  J.</w:t>
      </w:r>
      <w:proofErr w:type="gramStart"/>
      <w:r>
        <w:rPr>
          <w:rFonts w:ascii="Times New Roman" w:eastAsia="Times New Roman" w:hAnsi="Times New Roman" w:cs="Times New Roman"/>
        </w:rPr>
        <w:t>,  &amp;</w:t>
      </w:r>
      <w:proofErr w:type="gramEnd"/>
      <w:r>
        <w:rPr>
          <w:rFonts w:ascii="Times New Roman" w:eastAsia="Times New Roman" w:hAnsi="Times New Roman" w:cs="Times New Roman"/>
        </w:rPr>
        <w:t xml:space="preserve">  Neiman,  P.  J.  (2019).  </w:t>
      </w:r>
      <w:proofErr w:type="gramStart"/>
      <w:r>
        <w:rPr>
          <w:rFonts w:ascii="Times New Roman" w:eastAsia="Times New Roman" w:hAnsi="Times New Roman" w:cs="Times New Roman"/>
        </w:rPr>
        <w:t>Winter  storm</w:t>
      </w:r>
      <w:proofErr w:type="gramEnd"/>
      <w:r>
        <w:rPr>
          <w:rFonts w:ascii="Times New Roman" w:eastAsia="Times New Roman" w:hAnsi="Times New Roman" w:cs="Times New Roman"/>
        </w:rPr>
        <w:t xml:space="preserve">  conditions  leading  to  excessive  runoff  above  California’s  Oroville Dam during January and February 2017. Bulletin of the American Meteorological Society, 100(1), 55–70. </w:t>
      </w:r>
      <w:hyperlink r:id="rId32">
        <w:r>
          <w:rPr>
            <w:rFonts w:ascii="Times New Roman" w:eastAsia="Times New Roman" w:hAnsi="Times New Roman" w:cs="Times New Roman"/>
            <w:color w:val="0563C1"/>
            <w:u w:val="single"/>
          </w:rPr>
          <w:t>https://doi.org/10.1175/BAMS-D-18-0091.1</w:t>
        </w:r>
      </w:hyperlink>
      <w:r>
        <w:rPr>
          <w:rFonts w:ascii="Times New Roman" w:eastAsia="Times New Roman" w:hAnsi="Times New Roman" w:cs="Times New Roman"/>
        </w:rPr>
        <w:t xml:space="preserve"> </w:t>
      </w:r>
    </w:p>
    <w:p w14:paraId="4757FFEB" w14:textId="77777777" w:rsidR="00875C03" w:rsidRDefault="00000000">
      <w:pPr>
        <w:spacing w:line="240" w:lineRule="auto"/>
        <w:ind w:left="720"/>
        <w:rPr>
          <w:rFonts w:ascii="Times New Roman" w:eastAsia="Times New Roman" w:hAnsi="Times New Roman" w:cs="Times New Roman"/>
        </w:rPr>
      </w:pPr>
      <w:proofErr w:type="spellStart"/>
      <w:r>
        <w:rPr>
          <w:rFonts w:ascii="Times New Roman" w:eastAsia="Times New Roman" w:hAnsi="Times New Roman" w:cs="Times New Roman"/>
        </w:rPr>
        <w:t>Poujol</w:t>
      </w:r>
      <w:proofErr w:type="spellEnd"/>
      <w:r>
        <w:rPr>
          <w:rFonts w:ascii="Times New Roman" w:eastAsia="Times New Roman" w:hAnsi="Times New Roman" w:cs="Times New Roman"/>
        </w:rPr>
        <w:t xml:space="preserve">, B., Mooney, P. A., &amp; </w:t>
      </w:r>
      <w:proofErr w:type="spellStart"/>
      <w:r>
        <w:rPr>
          <w:rFonts w:ascii="Times New Roman" w:eastAsia="Times New Roman" w:hAnsi="Times New Roman" w:cs="Times New Roman"/>
        </w:rPr>
        <w:t>Sobolowski</w:t>
      </w:r>
      <w:proofErr w:type="spellEnd"/>
      <w:r>
        <w:rPr>
          <w:rFonts w:ascii="Times New Roman" w:eastAsia="Times New Roman" w:hAnsi="Times New Roman" w:cs="Times New Roman"/>
        </w:rPr>
        <w:t xml:space="preserve">, S. P. (2021). Physical processes driving intensification of future precipitation in the mid-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high latitudes. </w:t>
      </w:r>
      <w:r>
        <w:rPr>
          <w:rFonts w:ascii="Times New Roman" w:eastAsia="Times New Roman" w:hAnsi="Times New Roman" w:cs="Times New Roman"/>
          <w:i/>
        </w:rPr>
        <w:t>Environmental Research Letters</w:t>
      </w:r>
      <w:r>
        <w:rPr>
          <w:rFonts w:ascii="Times New Roman" w:eastAsia="Times New Roman" w:hAnsi="Times New Roman" w:cs="Times New Roman"/>
        </w:rPr>
        <w:t xml:space="preserve">, </w:t>
      </w:r>
      <w:r>
        <w:rPr>
          <w:rFonts w:ascii="Times New Roman" w:eastAsia="Times New Roman" w:hAnsi="Times New Roman" w:cs="Times New Roman"/>
          <w:i/>
        </w:rPr>
        <w:t>16</w:t>
      </w:r>
      <w:r>
        <w:rPr>
          <w:rFonts w:ascii="Times New Roman" w:eastAsia="Times New Roman" w:hAnsi="Times New Roman" w:cs="Times New Roman"/>
        </w:rPr>
        <w:t xml:space="preserve">(3). </w:t>
      </w:r>
      <w:hyperlink r:id="rId33">
        <w:r>
          <w:rPr>
            <w:rFonts w:ascii="Times New Roman" w:eastAsia="Times New Roman" w:hAnsi="Times New Roman" w:cs="Times New Roman"/>
            <w:color w:val="1155CC"/>
            <w:u w:val="single"/>
          </w:rPr>
          <w:t>https://doi.org/10.1088/1748-9326/abdd5b</w:t>
        </w:r>
      </w:hyperlink>
    </w:p>
    <w:p w14:paraId="1601A2AE" w14:textId="77777777" w:rsidR="00875C03"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Fowler, H. J., </w:t>
      </w:r>
      <w:proofErr w:type="spellStart"/>
      <w:r>
        <w:rPr>
          <w:rFonts w:ascii="Times New Roman" w:eastAsia="Times New Roman" w:hAnsi="Times New Roman" w:cs="Times New Roman"/>
        </w:rPr>
        <w:t>Wasko</w:t>
      </w:r>
      <w:proofErr w:type="spellEnd"/>
      <w:r>
        <w:rPr>
          <w:rFonts w:ascii="Times New Roman" w:eastAsia="Times New Roman" w:hAnsi="Times New Roman" w:cs="Times New Roman"/>
        </w:rPr>
        <w:t xml:space="preserve">, C., &amp; </w:t>
      </w:r>
      <w:proofErr w:type="spellStart"/>
      <w:r>
        <w:rPr>
          <w:rFonts w:ascii="Times New Roman" w:eastAsia="Times New Roman" w:hAnsi="Times New Roman" w:cs="Times New Roman"/>
        </w:rPr>
        <w:t>Prein</w:t>
      </w:r>
      <w:proofErr w:type="spellEnd"/>
      <w:r>
        <w:rPr>
          <w:rFonts w:ascii="Times New Roman" w:eastAsia="Times New Roman" w:hAnsi="Times New Roman" w:cs="Times New Roman"/>
        </w:rPr>
        <w:t xml:space="preserve">, A. F. (2021). Intensification of short-duration rainfall extremes and implications for flood risk: Current state of the art and future directions. In </w:t>
      </w:r>
      <w:r>
        <w:rPr>
          <w:rFonts w:ascii="Times New Roman" w:eastAsia="Times New Roman" w:hAnsi="Times New Roman" w:cs="Times New Roman"/>
          <w:i/>
        </w:rPr>
        <w:t>Philosophical Transactions of the Royal Society A: Mathematical, Physical and Engineering Sciences</w:t>
      </w:r>
      <w:r>
        <w:rPr>
          <w:rFonts w:ascii="Times New Roman" w:eastAsia="Times New Roman" w:hAnsi="Times New Roman" w:cs="Times New Roman"/>
        </w:rPr>
        <w:t xml:space="preserve"> (Vol. 379, Issue 2195). Royal Society Publishing. </w:t>
      </w:r>
      <w:hyperlink r:id="rId34">
        <w:r>
          <w:rPr>
            <w:rFonts w:ascii="Times New Roman" w:eastAsia="Times New Roman" w:hAnsi="Times New Roman" w:cs="Times New Roman"/>
            <w:color w:val="1155CC"/>
            <w:u w:val="single"/>
          </w:rPr>
          <w:t>https://doi.org/10.1098/rsta.2019.0541</w:t>
        </w:r>
      </w:hyperlink>
    </w:p>
    <w:p w14:paraId="57CAAB8D" w14:textId="77777777" w:rsidR="00875C03"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Shaw, T. A., Baldwin, M., Barnes, E. A., Caballero, R., Garfinkel, C. I., Hwang, Y. T., Li, C., O’Gorman, P. A., Rivière, G., Simpson, I. R., &amp; Voigt, A. (2016). Storm track processes and the opposing influences of climate change. In </w:t>
      </w:r>
      <w:r>
        <w:rPr>
          <w:rFonts w:ascii="Times New Roman" w:eastAsia="Times New Roman" w:hAnsi="Times New Roman" w:cs="Times New Roman"/>
          <w:i/>
        </w:rPr>
        <w:t>Nature Geoscience</w:t>
      </w:r>
      <w:r>
        <w:rPr>
          <w:rFonts w:ascii="Times New Roman" w:eastAsia="Times New Roman" w:hAnsi="Times New Roman" w:cs="Times New Roman"/>
        </w:rPr>
        <w:t xml:space="preserve"> (Vol. 9, Issue 9, pp. 656–664). Nature Publishing Group. </w:t>
      </w:r>
      <w:hyperlink r:id="rId35">
        <w:r>
          <w:rPr>
            <w:rFonts w:ascii="Times New Roman" w:eastAsia="Times New Roman" w:hAnsi="Times New Roman" w:cs="Times New Roman"/>
            <w:color w:val="1155CC"/>
            <w:u w:val="single"/>
          </w:rPr>
          <w:t>https://doi.org/10.1038/ngeo2783</w:t>
        </w:r>
      </w:hyperlink>
    </w:p>
    <w:p w14:paraId="15241EDC" w14:textId="77777777" w:rsidR="00875C03"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Michaelis, A. C., </w:t>
      </w:r>
      <w:proofErr w:type="spellStart"/>
      <w:r>
        <w:rPr>
          <w:rFonts w:ascii="Times New Roman" w:eastAsia="Times New Roman" w:hAnsi="Times New Roman" w:cs="Times New Roman"/>
        </w:rPr>
        <w:t>Gershunov</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Weyant</w:t>
      </w:r>
      <w:proofErr w:type="spellEnd"/>
      <w:r>
        <w:rPr>
          <w:rFonts w:ascii="Times New Roman" w:eastAsia="Times New Roman" w:hAnsi="Times New Roman" w:cs="Times New Roman"/>
        </w:rPr>
        <w:t xml:space="preserve">, A., Fish, M. A., </w:t>
      </w:r>
      <w:proofErr w:type="spellStart"/>
      <w:r>
        <w:rPr>
          <w:rFonts w:ascii="Times New Roman" w:eastAsia="Times New Roman" w:hAnsi="Times New Roman" w:cs="Times New Roman"/>
        </w:rPr>
        <w:t>Shulgina</w:t>
      </w:r>
      <w:proofErr w:type="spellEnd"/>
      <w:r>
        <w:rPr>
          <w:rFonts w:ascii="Times New Roman" w:eastAsia="Times New Roman" w:hAnsi="Times New Roman" w:cs="Times New Roman"/>
        </w:rPr>
        <w:t xml:space="preserve">, T., &amp; Ralph, F. M. (2022). Atmospheric River Precipitation Enhanced by Climate Change: A Case Study of the Storm That Contributed to California’s Oroville Dam Crisis. </w:t>
      </w:r>
      <w:r>
        <w:rPr>
          <w:rFonts w:ascii="Times New Roman" w:eastAsia="Times New Roman" w:hAnsi="Times New Roman" w:cs="Times New Roman"/>
          <w:i/>
        </w:rPr>
        <w:t>Earth’s Future</w:t>
      </w:r>
      <w:r>
        <w:rPr>
          <w:rFonts w:ascii="Times New Roman" w:eastAsia="Times New Roman" w:hAnsi="Times New Roman" w:cs="Times New Roman"/>
        </w:rPr>
        <w:t xml:space="preserve">, </w:t>
      </w:r>
      <w:r>
        <w:rPr>
          <w:rFonts w:ascii="Times New Roman" w:eastAsia="Times New Roman" w:hAnsi="Times New Roman" w:cs="Times New Roman"/>
          <w:i/>
        </w:rPr>
        <w:t>10</w:t>
      </w:r>
      <w:r>
        <w:rPr>
          <w:rFonts w:ascii="Times New Roman" w:eastAsia="Times New Roman" w:hAnsi="Times New Roman" w:cs="Times New Roman"/>
        </w:rPr>
        <w:t>(3). https://doi.org/10.1029/2021EF002537</w:t>
      </w:r>
    </w:p>
    <w:p w14:paraId="25C0A136" w14:textId="77777777" w:rsidR="00875C03"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Bunn, P. T. W., Wood, A. W., Newman, A. J., Chang, H.-I., Castro, C. L., Clark, M. P., &amp; Arnold, J. R. (2022). </w:t>
      </w:r>
      <w:r>
        <w:rPr>
          <w:rFonts w:ascii="Times New Roman" w:eastAsia="Times New Roman" w:hAnsi="Times New Roman" w:cs="Times New Roman"/>
          <w:i/>
        </w:rPr>
        <w:t>Improving Station-Based Ensemble Surface Meteorological Analyses Using Numerical Weather Prediction: A Case Study of the Oroville Dam Crisis Precipitation Event</w:t>
      </w:r>
      <w:r>
        <w:rPr>
          <w:rFonts w:ascii="Times New Roman" w:eastAsia="Times New Roman" w:hAnsi="Times New Roman" w:cs="Times New Roman"/>
        </w:rPr>
        <w:t>. https://doi.org/10.1175/JHM-D-21</w:t>
      </w:r>
    </w:p>
    <w:p w14:paraId="69F54C70" w14:textId="77777777" w:rsidR="00875C03" w:rsidRDefault="00000000">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White, A. B., Moore, B. J., </w:t>
      </w:r>
      <w:proofErr w:type="spellStart"/>
      <w:r>
        <w:rPr>
          <w:rFonts w:ascii="Times New Roman" w:eastAsia="Times New Roman" w:hAnsi="Times New Roman" w:cs="Times New Roman"/>
        </w:rPr>
        <w:t>Gottas</w:t>
      </w:r>
      <w:proofErr w:type="spellEnd"/>
      <w:r>
        <w:rPr>
          <w:rFonts w:ascii="Times New Roman" w:eastAsia="Times New Roman" w:hAnsi="Times New Roman" w:cs="Times New Roman"/>
        </w:rPr>
        <w:t xml:space="preserve">, D. J., &amp; Neiman, P. J. (2019). Winter storm conditions leading to excessive runoff above California’s Oroville dam during January and February 2017. </w:t>
      </w:r>
      <w:r>
        <w:rPr>
          <w:rFonts w:ascii="Times New Roman" w:eastAsia="Times New Roman" w:hAnsi="Times New Roman" w:cs="Times New Roman"/>
          <w:i/>
        </w:rPr>
        <w:t>Bulletin of the American Meteorological Society</w:t>
      </w:r>
      <w:r>
        <w:rPr>
          <w:rFonts w:ascii="Times New Roman" w:eastAsia="Times New Roman" w:hAnsi="Times New Roman" w:cs="Times New Roman"/>
        </w:rPr>
        <w:t xml:space="preserve">, </w:t>
      </w:r>
      <w:r>
        <w:rPr>
          <w:rFonts w:ascii="Times New Roman" w:eastAsia="Times New Roman" w:hAnsi="Times New Roman" w:cs="Times New Roman"/>
          <w:i/>
        </w:rPr>
        <w:t>100</w:t>
      </w:r>
      <w:r>
        <w:rPr>
          <w:rFonts w:ascii="Times New Roman" w:eastAsia="Times New Roman" w:hAnsi="Times New Roman" w:cs="Times New Roman"/>
        </w:rPr>
        <w:t>(1), 55–69. https://doi.org/10.1175/BAMS-D-18-0091.1</w:t>
      </w:r>
    </w:p>
    <w:p w14:paraId="02824AE5" w14:textId="77777777" w:rsidR="00875C03" w:rsidRDefault="00875C03">
      <w:pPr>
        <w:spacing w:line="240" w:lineRule="auto"/>
        <w:ind w:left="720"/>
        <w:rPr>
          <w:rFonts w:ascii="Times New Roman" w:eastAsia="Times New Roman" w:hAnsi="Times New Roman" w:cs="Times New Roman"/>
        </w:rPr>
      </w:pPr>
    </w:p>
    <w:p w14:paraId="5B7FDD60" w14:textId="0AB727BE" w:rsidR="00014576" w:rsidRDefault="00014576">
      <w:pPr>
        <w:rPr>
          <w:ins w:id="39" w:author="Microsoft Office User" w:date="2024-01-21T08:18:00Z"/>
          <w:rFonts w:ascii="Times New Roman" w:eastAsia="Times New Roman" w:hAnsi="Times New Roman" w:cs="Times New Roman"/>
        </w:rPr>
      </w:pPr>
      <w:ins w:id="40" w:author="Microsoft Office User" w:date="2024-01-21T08:18:00Z">
        <w:r>
          <w:rPr>
            <w:rFonts w:ascii="Times New Roman" w:eastAsia="Times New Roman" w:hAnsi="Times New Roman" w:cs="Times New Roman"/>
          </w:rPr>
          <w:br w:type="page"/>
        </w:r>
      </w:ins>
    </w:p>
    <w:p w14:paraId="2F7C6AAF" w14:textId="2DDF77B7" w:rsidR="00875C03" w:rsidRDefault="00014576">
      <w:pPr>
        <w:spacing w:line="240" w:lineRule="auto"/>
        <w:ind w:left="720"/>
        <w:rPr>
          <w:ins w:id="41" w:author="Microsoft Office User" w:date="2024-01-21T08:18:00Z"/>
          <w:rFonts w:ascii="Times New Roman" w:eastAsia="Times New Roman" w:hAnsi="Times New Roman" w:cs="Times New Roman"/>
        </w:rPr>
      </w:pPr>
      <w:ins w:id="42" w:author="Microsoft Office User" w:date="2024-01-21T08:18:00Z">
        <w:r>
          <w:rPr>
            <w:rFonts w:ascii="Times New Roman" w:eastAsia="Times New Roman" w:hAnsi="Times New Roman" w:cs="Times New Roman"/>
          </w:rPr>
          <w:lastRenderedPageBreak/>
          <w:t>Other Suggested readings:</w:t>
        </w:r>
      </w:ins>
    </w:p>
    <w:p w14:paraId="3AB46EA6" w14:textId="77777777" w:rsidR="009007B0" w:rsidRDefault="009007B0">
      <w:pPr>
        <w:spacing w:line="240" w:lineRule="auto"/>
        <w:ind w:left="720"/>
        <w:rPr>
          <w:ins w:id="43" w:author="Microsoft Office User" w:date="2024-01-21T15:09:00Z"/>
          <w:rFonts w:ascii="Arial" w:hAnsi="Arial" w:cs="Arial"/>
          <w:color w:val="222222"/>
          <w:sz w:val="20"/>
          <w:szCs w:val="20"/>
          <w:shd w:val="clear" w:color="auto" w:fill="FFFFFF"/>
        </w:rPr>
      </w:pPr>
      <w:ins w:id="44" w:author="Microsoft Office User" w:date="2024-01-21T15:09:00Z">
        <w:r>
          <w:rPr>
            <w:rFonts w:ascii="Arial" w:hAnsi="Arial" w:cs="Arial"/>
            <w:color w:val="222222"/>
            <w:sz w:val="20"/>
            <w:szCs w:val="20"/>
            <w:shd w:val="clear" w:color="auto" w:fill="FFFFFF"/>
          </w:rPr>
          <w:t xml:space="preserve">Lundquist, J.D., Minder, J.R., Neiman, P.J. and </w:t>
        </w:r>
        <w:proofErr w:type="spellStart"/>
        <w:r>
          <w:rPr>
            <w:rFonts w:ascii="Arial" w:hAnsi="Arial" w:cs="Arial"/>
            <w:color w:val="222222"/>
            <w:sz w:val="20"/>
            <w:szCs w:val="20"/>
            <w:shd w:val="clear" w:color="auto" w:fill="FFFFFF"/>
          </w:rPr>
          <w:t>Sukovich</w:t>
        </w:r>
        <w:proofErr w:type="spellEnd"/>
        <w:r>
          <w:rPr>
            <w:rFonts w:ascii="Arial" w:hAnsi="Arial" w:cs="Arial"/>
            <w:color w:val="222222"/>
            <w:sz w:val="20"/>
            <w:szCs w:val="20"/>
            <w:shd w:val="clear" w:color="auto" w:fill="FFFFFF"/>
          </w:rPr>
          <w:t>, E., 2010. Relationships between barrier jet heights, orographic precipitation gradients, and streamflow in the northern Sierra Nevada. </w:t>
        </w:r>
        <w:r>
          <w:rPr>
            <w:rFonts w:ascii="Arial" w:hAnsi="Arial" w:cs="Arial"/>
            <w:i/>
            <w:iCs/>
            <w:color w:val="222222"/>
            <w:sz w:val="20"/>
            <w:szCs w:val="20"/>
            <w:shd w:val="clear" w:color="auto" w:fill="FFFFFF"/>
          </w:rPr>
          <w:t>Journal of Hydrometeorology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11</w:t>
        </w:r>
        <w:r>
          <w:rPr>
            <w:rFonts w:ascii="Arial" w:hAnsi="Arial" w:cs="Arial"/>
            <w:color w:val="222222"/>
            <w:sz w:val="20"/>
            <w:szCs w:val="20"/>
            <w:shd w:val="clear" w:color="auto" w:fill="FFFFFF"/>
          </w:rPr>
          <w:t>(5), pp.1141-1156.</w:t>
        </w:r>
      </w:ins>
    </w:p>
    <w:p w14:paraId="607914D1" w14:textId="6C1E7CB3" w:rsidR="009007B0" w:rsidRDefault="009007B0">
      <w:pPr>
        <w:spacing w:line="240" w:lineRule="auto"/>
        <w:ind w:left="720"/>
        <w:rPr>
          <w:ins w:id="45" w:author="Microsoft Office User" w:date="2024-01-21T15:13:00Z"/>
          <w:rFonts w:ascii="Arial" w:hAnsi="Arial" w:cs="Arial"/>
          <w:color w:val="222222"/>
          <w:sz w:val="20"/>
          <w:szCs w:val="20"/>
          <w:shd w:val="clear" w:color="auto" w:fill="FFFFFF"/>
        </w:rPr>
      </w:pPr>
      <w:ins w:id="46" w:author="Microsoft Office User" w:date="2024-01-21T15:10:00Z">
        <w:r>
          <w:rPr>
            <w:rFonts w:ascii="Arial" w:hAnsi="Arial" w:cs="Arial"/>
            <w:color w:val="222222"/>
            <w:sz w:val="20"/>
            <w:szCs w:val="20"/>
            <w:shd w:val="clear" w:color="auto" w:fill="FFFFFF"/>
          </w:rPr>
          <w:t xml:space="preserve">Kingsmill, D.E., Neiman, P.J., Moore, B.J., Hughes, M., </w:t>
        </w:r>
        <w:proofErr w:type="spellStart"/>
        <w:r>
          <w:rPr>
            <w:rFonts w:ascii="Arial" w:hAnsi="Arial" w:cs="Arial"/>
            <w:color w:val="222222"/>
            <w:sz w:val="20"/>
            <w:szCs w:val="20"/>
            <w:shd w:val="clear" w:color="auto" w:fill="FFFFFF"/>
          </w:rPr>
          <w:t>Yuter</w:t>
        </w:r>
        <w:proofErr w:type="spellEnd"/>
        <w:r>
          <w:rPr>
            <w:rFonts w:ascii="Arial" w:hAnsi="Arial" w:cs="Arial"/>
            <w:color w:val="222222"/>
            <w:sz w:val="20"/>
            <w:szCs w:val="20"/>
            <w:shd w:val="clear" w:color="auto" w:fill="FFFFFF"/>
          </w:rPr>
          <w:t>, S.E. and Ralph, F.M., 2013. Kinematic and thermodynamic structures of Sierra barrier jets and overrunning atmospheric rivers during a landfalling winter storm in northern California. </w:t>
        </w:r>
        <w:r>
          <w:rPr>
            <w:rFonts w:ascii="Arial" w:hAnsi="Arial" w:cs="Arial"/>
            <w:i/>
            <w:iCs/>
            <w:color w:val="222222"/>
            <w:sz w:val="20"/>
            <w:szCs w:val="20"/>
            <w:shd w:val="clear" w:color="auto" w:fill="FFFFFF"/>
          </w:rPr>
          <w:t>Monthly weather review</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141</w:t>
        </w:r>
        <w:r>
          <w:rPr>
            <w:rFonts w:ascii="Arial" w:hAnsi="Arial" w:cs="Arial"/>
            <w:color w:val="222222"/>
            <w:sz w:val="20"/>
            <w:szCs w:val="20"/>
            <w:shd w:val="clear" w:color="auto" w:fill="FFFFFF"/>
          </w:rPr>
          <w:t>(6), pp.2015-2036.</w:t>
        </w:r>
      </w:ins>
    </w:p>
    <w:p w14:paraId="46C4BF98" w14:textId="76757626" w:rsidR="0081175C" w:rsidRDefault="0081175C">
      <w:pPr>
        <w:spacing w:line="240" w:lineRule="auto"/>
        <w:ind w:left="720"/>
        <w:rPr>
          <w:ins w:id="47" w:author="Microsoft Office User" w:date="2024-01-21T15:17:00Z"/>
          <w:rFonts w:ascii="Arial" w:hAnsi="Arial" w:cs="Arial"/>
          <w:color w:val="222222"/>
          <w:sz w:val="20"/>
          <w:szCs w:val="20"/>
          <w:shd w:val="clear" w:color="auto" w:fill="FFFFFF"/>
        </w:rPr>
      </w:pPr>
      <w:ins w:id="48" w:author="Microsoft Office User" w:date="2024-01-21T15:13:00Z">
        <w:r>
          <w:rPr>
            <w:rFonts w:ascii="Arial" w:hAnsi="Arial" w:cs="Arial"/>
            <w:color w:val="222222"/>
            <w:sz w:val="20"/>
            <w:szCs w:val="20"/>
            <w:shd w:val="clear" w:color="auto" w:fill="FFFFFF"/>
          </w:rPr>
          <w:t>Smith, R.B., 2019. 100 years of progress on mountain meteorology research. </w:t>
        </w:r>
        <w:r>
          <w:rPr>
            <w:rFonts w:ascii="Arial" w:hAnsi="Arial" w:cs="Arial"/>
            <w:i/>
            <w:iCs/>
            <w:color w:val="222222"/>
            <w:sz w:val="20"/>
            <w:szCs w:val="20"/>
            <w:shd w:val="clear" w:color="auto" w:fill="FFFFFF"/>
          </w:rPr>
          <w:t>Meteorological Monographs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59</w:t>
        </w:r>
        <w:r>
          <w:rPr>
            <w:rFonts w:ascii="Arial" w:hAnsi="Arial" w:cs="Arial"/>
            <w:color w:val="222222"/>
            <w:sz w:val="20"/>
            <w:szCs w:val="20"/>
            <w:shd w:val="clear" w:color="auto" w:fill="FFFFFF"/>
          </w:rPr>
          <w:t>, pp.20-1.</w:t>
        </w:r>
      </w:ins>
    </w:p>
    <w:p w14:paraId="0DBE1CDC" w14:textId="25085BFE" w:rsidR="0081175C" w:rsidRDefault="0081175C">
      <w:pPr>
        <w:spacing w:line="240" w:lineRule="auto"/>
        <w:ind w:left="720"/>
        <w:rPr>
          <w:ins w:id="49" w:author="Microsoft Office User" w:date="2024-01-21T15:18:00Z"/>
          <w:rFonts w:ascii="Arial" w:hAnsi="Arial" w:cs="Arial"/>
          <w:color w:val="222222"/>
          <w:sz w:val="20"/>
          <w:szCs w:val="20"/>
          <w:shd w:val="clear" w:color="auto" w:fill="FFFFFF"/>
        </w:rPr>
      </w:pPr>
      <w:proofErr w:type="spellStart"/>
      <w:ins w:id="50" w:author="Microsoft Office User" w:date="2024-01-21T15:18:00Z">
        <w:r w:rsidRPr="0081175C">
          <w:rPr>
            <w:rFonts w:ascii="Arial" w:hAnsi="Arial" w:cs="Arial"/>
            <w:color w:val="222222"/>
            <w:sz w:val="20"/>
            <w:szCs w:val="20"/>
            <w:shd w:val="clear" w:color="auto" w:fill="FFFFFF"/>
          </w:rPr>
          <w:t>Miglietta</w:t>
        </w:r>
        <w:proofErr w:type="spellEnd"/>
        <w:r w:rsidRPr="0081175C">
          <w:rPr>
            <w:rFonts w:ascii="Arial" w:hAnsi="Arial" w:cs="Arial"/>
            <w:color w:val="222222"/>
            <w:sz w:val="20"/>
            <w:szCs w:val="20"/>
            <w:shd w:val="clear" w:color="auto" w:fill="FFFFFF"/>
          </w:rPr>
          <w:t xml:space="preserve">, M. M., and R. </w:t>
        </w:r>
        <w:proofErr w:type="spellStart"/>
        <w:r w:rsidRPr="0081175C">
          <w:rPr>
            <w:rFonts w:ascii="Arial" w:hAnsi="Arial" w:cs="Arial"/>
            <w:color w:val="222222"/>
            <w:sz w:val="20"/>
            <w:szCs w:val="20"/>
            <w:shd w:val="clear" w:color="auto" w:fill="FFFFFF"/>
          </w:rPr>
          <w:t>Rotunno</w:t>
        </w:r>
        <w:proofErr w:type="spellEnd"/>
        <w:r w:rsidRPr="0081175C">
          <w:rPr>
            <w:rFonts w:ascii="Arial" w:hAnsi="Arial" w:cs="Arial"/>
            <w:color w:val="222222"/>
            <w:sz w:val="20"/>
            <w:szCs w:val="20"/>
            <w:shd w:val="clear" w:color="auto" w:fill="FFFFFF"/>
          </w:rPr>
          <w:t xml:space="preserve">, 2005: Simulations of moist nearly neutral flow over a ridge. J. Atmos. Sci., </w:t>
        </w:r>
        <w:proofErr w:type="gramStart"/>
        <w:r w:rsidRPr="0081175C">
          <w:rPr>
            <w:rFonts w:ascii="Arial" w:hAnsi="Arial" w:cs="Arial"/>
            <w:color w:val="222222"/>
            <w:sz w:val="20"/>
            <w:szCs w:val="20"/>
            <w:shd w:val="clear" w:color="auto" w:fill="FFFFFF"/>
          </w:rPr>
          <w:t>62 ,</w:t>
        </w:r>
        <w:proofErr w:type="gramEnd"/>
        <w:r w:rsidRPr="0081175C">
          <w:rPr>
            <w:rFonts w:ascii="Arial" w:hAnsi="Arial" w:cs="Arial"/>
            <w:color w:val="222222"/>
            <w:sz w:val="20"/>
            <w:szCs w:val="20"/>
            <w:shd w:val="clear" w:color="auto" w:fill="FFFFFF"/>
          </w:rPr>
          <w:t xml:space="preserve"> 1410–1427.</w:t>
        </w:r>
      </w:ins>
    </w:p>
    <w:p w14:paraId="603D8740" w14:textId="22C3CFC2" w:rsidR="0081175C" w:rsidRDefault="0081175C">
      <w:pPr>
        <w:spacing w:line="240" w:lineRule="auto"/>
        <w:ind w:left="720"/>
        <w:rPr>
          <w:ins w:id="51" w:author="Microsoft Office User" w:date="2024-01-21T15:18:00Z"/>
          <w:rFonts w:ascii="Arial" w:hAnsi="Arial" w:cs="Arial"/>
          <w:color w:val="222222"/>
          <w:sz w:val="20"/>
          <w:szCs w:val="20"/>
          <w:shd w:val="clear" w:color="auto" w:fill="FFFFFF"/>
        </w:rPr>
      </w:pPr>
      <w:proofErr w:type="spellStart"/>
      <w:ins w:id="52" w:author="Microsoft Office User" w:date="2024-01-21T15:18:00Z">
        <w:r w:rsidRPr="0081175C">
          <w:rPr>
            <w:rFonts w:ascii="Arial" w:hAnsi="Arial" w:cs="Arial"/>
            <w:color w:val="222222"/>
            <w:sz w:val="20"/>
            <w:szCs w:val="20"/>
            <w:shd w:val="clear" w:color="auto" w:fill="FFFFFF"/>
          </w:rPr>
          <w:t>Miglietta</w:t>
        </w:r>
        <w:proofErr w:type="spellEnd"/>
        <w:r w:rsidRPr="0081175C">
          <w:rPr>
            <w:rFonts w:ascii="Arial" w:hAnsi="Arial" w:cs="Arial"/>
            <w:color w:val="222222"/>
            <w:sz w:val="20"/>
            <w:szCs w:val="20"/>
            <w:shd w:val="clear" w:color="auto" w:fill="FFFFFF"/>
          </w:rPr>
          <w:t xml:space="preserve">, M. M., and R. </w:t>
        </w:r>
        <w:proofErr w:type="spellStart"/>
        <w:r w:rsidRPr="0081175C">
          <w:rPr>
            <w:rFonts w:ascii="Arial" w:hAnsi="Arial" w:cs="Arial"/>
            <w:color w:val="222222"/>
            <w:sz w:val="20"/>
            <w:szCs w:val="20"/>
            <w:shd w:val="clear" w:color="auto" w:fill="FFFFFF"/>
          </w:rPr>
          <w:t>Rotunno</w:t>
        </w:r>
        <w:proofErr w:type="spellEnd"/>
        <w:r w:rsidRPr="0081175C">
          <w:rPr>
            <w:rFonts w:ascii="Arial" w:hAnsi="Arial" w:cs="Arial"/>
            <w:color w:val="222222"/>
            <w:sz w:val="20"/>
            <w:szCs w:val="20"/>
            <w:shd w:val="clear" w:color="auto" w:fill="FFFFFF"/>
          </w:rPr>
          <w:t xml:space="preserve">, 2006: Further results on moist nearly neutral flow over a ridge. J. Atmos. Sci., </w:t>
        </w:r>
        <w:proofErr w:type="gramStart"/>
        <w:r w:rsidRPr="0081175C">
          <w:rPr>
            <w:rFonts w:ascii="Arial" w:hAnsi="Arial" w:cs="Arial"/>
            <w:color w:val="222222"/>
            <w:sz w:val="20"/>
            <w:szCs w:val="20"/>
            <w:shd w:val="clear" w:color="auto" w:fill="FFFFFF"/>
          </w:rPr>
          <w:t>63 ,</w:t>
        </w:r>
        <w:proofErr w:type="gramEnd"/>
        <w:r w:rsidRPr="0081175C">
          <w:rPr>
            <w:rFonts w:ascii="Arial" w:hAnsi="Arial" w:cs="Arial"/>
            <w:color w:val="222222"/>
            <w:sz w:val="20"/>
            <w:szCs w:val="20"/>
            <w:shd w:val="clear" w:color="auto" w:fill="FFFFFF"/>
          </w:rPr>
          <w:t xml:space="preserve"> 2881–2897.</w:t>
        </w:r>
      </w:ins>
    </w:p>
    <w:p w14:paraId="3D98AC34" w14:textId="462C5F45" w:rsidR="0081175C" w:rsidRDefault="00C7232A">
      <w:pPr>
        <w:spacing w:line="240" w:lineRule="auto"/>
        <w:ind w:left="720"/>
        <w:rPr>
          <w:ins w:id="53" w:author="Microsoft Office User" w:date="2024-01-21T15:09:00Z"/>
          <w:rFonts w:ascii="Arial" w:hAnsi="Arial" w:cs="Arial"/>
          <w:color w:val="222222"/>
          <w:sz w:val="20"/>
          <w:szCs w:val="20"/>
          <w:shd w:val="clear" w:color="auto" w:fill="FFFFFF"/>
        </w:rPr>
      </w:pPr>
      <w:ins w:id="54" w:author="Microsoft Office User" w:date="2024-01-21T15:22:00Z">
        <w:r w:rsidRPr="00C7232A">
          <w:rPr>
            <w:rFonts w:ascii="Arial" w:hAnsi="Arial" w:cs="Arial"/>
            <w:color w:val="222222"/>
            <w:sz w:val="20"/>
            <w:szCs w:val="20"/>
            <w:shd w:val="clear" w:color="auto" w:fill="FFFFFF"/>
          </w:rPr>
          <w:t xml:space="preserve">Kaplan, M.L., Vellore, R.K., </w:t>
        </w:r>
        <w:proofErr w:type="spellStart"/>
        <w:r w:rsidRPr="00C7232A">
          <w:rPr>
            <w:rFonts w:ascii="Arial" w:hAnsi="Arial" w:cs="Arial"/>
            <w:color w:val="222222"/>
            <w:sz w:val="20"/>
            <w:szCs w:val="20"/>
            <w:shd w:val="clear" w:color="auto" w:fill="FFFFFF"/>
          </w:rPr>
          <w:t>Marzette</w:t>
        </w:r>
        <w:proofErr w:type="spellEnd"/>
        <w:r w:rsidRPr="00C7232A">
          <w:rPr>
            <w:rFonts w:ascii="Arial" w:hAnsi="Arial" w:cs="Arial"/>
            <w:color w:val="222222"/>
            <w:sz w:val="20"/>
            <w:szCs w:val="20"/>
            <w:shd w:val="clear" w:color="auto" w:fill="FFFFFF"/>
          </w:rPr>
          <w:t>, P.J. and Lewis, J.M., 2012. The role of windward-side diabatic heating in Sierra Nevada spillover precipitation. Journal of Hydrometeorology, 13(4), pp.1172-1194.</w:t>
        </w:r>
      </w:ins>
    </w:p>
    <w:p w14:paraId="146CD12E" w14:textId="409E614F" w:rsidR="00960369" w:rsidRDefault="00C7232A">
      <w:pPr>
        <w:spacing w:line="240" w:lineRule="auto"/>
        <w:ind w:left="720"/>
        <w:rPr>
          <w:ins w:id="55" w:author="Microsoft Office User" w:date="2024-01-21T15:26:00Z"/>
          <w:rFonts w:ascii="Times New Roman" w:eastAsia="Times New Roman" w:hAnsi="Times New Roman" w:cs="Times New Roman"/>
        </w:rPr>
      </w:pPr>
      <w:ins w:id="56" w:author="Microsoft Office User" w:date="2024-01-21T15:22:00Z">
        <w:r w:rsidRPr="00C7232A">
          <w:rPr>
            <w:rFonts w:ascii="Times New Roman" w:eastAsia="Times New Roman" w:hAnsi="Times New Roman" w:cs="Times New Roman"/>
          </w:rPr>
          <w:t>Fish, M.A., Wilson, A.M. and Ralph, F.M., 2019. Atmospheric river families: Definition and associated synoptic conditions. Journal of Hydrometeorology, 20(10), pp.2091-2108.</w:t>
        </w:r>
      </w:ins>
      <w:ins w:id="57" w:author="Microsoft Office User" w:date="2024-01-21T08:24:00Z">
        <w:r w:rsidR="00960369">
          <w:rPr>
            <w:rFonts w:ascii="Times New Roman" w:eastAsia="Times New Roman" w:hAnsi="Times New Roman" w:cs="Times New Roman"/>
          </w:rPr>
          <w:t>Fish: AR Families</w:t>
        </w:r>
      </w:ins>
    </w:p>
    <w:p w14:paraId="17387B62" w14:textId="35692844" w:rsidR="00C7232A" w:rsidRDefault="00C7232A">
      <w:pPr>
        <w:spacing w:line="240" w:lineRule="auto"/>
        <w:ind w:left="720"/>
        <w:rPr>
          <w:ins w:id="58" w:author="Microsoft Office User" w:date="2024-01-21T08:21:00Z"/>
          <w:rFonts w:ascii="Times New Roman" w:eastAsia="Times New Roman" w:hAnsi="Times New Roman" w:cs="Times New Roman"/>
        </w:rPr>
      </w:pPr>
      <w:ins w:id="59" w:author="Microsoft Office User" w:date="2024-01-21T15:26:00Z">
        <w:r w:rsidRPr="00C7232A">
          <w:rPr>
            <w:rFonts w:ascii="Times New Roman" w:eastAsia="Times New Roman" w:hAnsi="Times New Roman" w:cs="Times New Roman"/>
          </w:rPr>
          <w:t xml:space="preserve">White, A.B., Anderson, M.L., </w:t>
        </w:r>
        <w:proofErr w:type="spellStart"/>
        <w:r w:rsidRPr="00C7232A">
          <w:rPr>
            <w:rFonts w:ascii="Times New Roman" w:eastAsia="Times New Roman" w:hAnsi="Times New Roman" w:cs="Times New Roman"/>
          </w:rPr>
          <w:t>Dettinger</w:t>
        </w:r>
        <w:proofErr w:type="spellEnd"/>
        <w:r w:rsidRPr="00C7232A">
          <w:rPr>
            <w:rFonts w:ascii="Times New Roman" w:eastAsia="Times New Roman" w:hAnsi="Times New Roman" w:cs="Times New Roman"/>
          </w:rPr>
          <w:t>, M.D., Ralph, F.M., Hinojosa, A., Cayan, D.R., Hartman, R.K., Reynolds, D.W., Johnson, L.E., Schneider, T.L. and Cifelli, R., 2013. A twenty-first-century California observing network for monitoring extreme weather events. Journal of Atmospheric and Oceanic Technology, 30(8), pp.1585-1603.</w:t>
        </w:r>
      </w:ins>
    </w:p>
    <w:p w14:paraId="32D693C9" w14:textId="0A6A126C" w:rsidR="00014576" w:rsidRDefault="00014576">
      <w:pPr>
        <w:spacing w:line="240" w:lineRule="auto"/>
        <w:ind w:left="720"/>
        <w:rPr>
          <w:rFonts w:ascii="Times New Roman" w:eastAsia="Times New Roman" w:hAnsi="Times New Roman" w:cs="Times New Roman"/>
        </w:rPr>
      </w:pPr>
      <w:ins w:id="60" w:author="Microsoft Office User" w:date="2024-01-21T08:21:00Z">
        <w:r>
          <w:rPr>
            <w:rFonts w:ascii="Times New Roman" w:eastAsia="Times New Roman" w:hAnsi="Times New Roman" w:cs="Times New Roman"/>
          </w:rPr>
          <w:t xml:space="preserve">Suggest reviewing HR 3 from “Severe Weather” for </w:t>
        </w:r>
      </w:ins>
      <w:ins w:id="61" w:author="Microsoft Office User" w:date="2024-01-21T15:22:00Z">
        <w:r w:rsidR="00C7232A">
          <w:rPr>
            <w:rFonts w:ascii="Times New Roman" w:eastAsia="Times New Roman" w:hAnsi="Times New Roman" w:cs="Times New Roman"/>
          </w:rPr>
          <w:t xml:space="preserve">a kinematic </w:t>
        </w:r>
      </w:ins>
      <w:ins w:id="62" w:author="Microsoft Office User" w:date="2024-01-21T08:21:00Z">
        <w:r>
          <w:rPr>
            <w:rFonts w:ascii="Times New Roman" w:eastAsia="Times New Roman" w:hAnsi="Times New Roman" w:cs="Times New Roman"/>
          </w:rPr>
          <w:t>perspective on orographic precipitation varia</w:t>
        </w:r>
      </w:ins>
      <w:ins w:id="63" w:author="Microsoft Office User" w:date="2024-01-21T08:22:00Z">
        <w:r>
          <w:rPr>
            <w:rFonts w:ascii="Times New Roman" w:eastAsia="Times New Roman" w:hAnsi="Times New Roman" w:cs="Times New Roman"/>
          </w:rPr>
          <w:t>bility.</w:t>
        </w:r>
      </w:ins>
    </w:p>
    <w:p w14:paraId="535C8FD5" w14:textId="77777777" w:rsidR="00875C03" w:rsidRDefault="00875C03">
      <w:pPr>
        <w:spacing w:line="240" w:lineRule="auto"/>
        <w:ind w:left="720"/>
        <w:rPr>
          <w:rFonts w:ascii="Times New Roman" w:eastAsia="Times New Roman" w:hAnsi="Times New Roman" w:cs="Times New Roman"/>
        </w:rPr>
      </w:pPr>
    </w:p>
    <w:p w14:paraId="2106B4B3" w14:textId="51A87156" w:rsidR="00C7232A" w:rsidRDefault="00C7232A">
      <w:pPr>
        <w:rPr>
          <w:ins w:id="64" w:author="Microsoft Office User" w:date="2024-01-21T15:31:00Z"/>
          <w:rFonts w:ascii="Times New Roman" w:eastAsia="Times New Roman" w:hAnsi="Times New Roman" w:cs="Times New Roman"/>
        </w:rPr>
      </w:pPr>
      <w:ins w:id="65" w:author="Microsoft Office User" w:date="2024-01-21T15:31:00Z">
        <w:r>
          <w:rPr>
            <w:rFonts w:ascii="Times New Roman" w:eastAsia="Times New Roman" w:hAnsi="Times New Roman" w:cs="Times New Roman"/>
          </w:rPr>
          <w:br w:type="page"/>
        </w:r>
      </w:ins>
    </w:p>
    <w:p w14:paraId="7BDEA90C" w14:textId="77777777" w:rsidR="00C7232A" w:rsidRDefault="00C7232A" w:rsidP="00C7232A">
      <w:pPr>
        <w:jc w:val="center"/>
        <w:rPr>
          <w:ins w:id="66" w:author="Microsoft Office User" w:date="2024-01-21T15:31:00Z"/>
        </w:rPr>
      </w:pPr>
      <w:ins w:id="67" w:author="Microsoft Office User" w:date="2024-01-21T15:31:00Z">
        <w:r>
          <w:lastRenderedPageBreak/>
          <w:t>Homework 3: Atmospheric Rivers and the Lake Oroville, CA Dam Crisis of February 2017</w:t>
        </w:r>
      </w:ins>
    </w:p>
    <w:p w14:paraId="28081E75" w14:textId="77777777" w:rsidR="00C7232A" w:rsidRDefault="00C7232A" w:rsidP="00C7232A">
      <w:pPr>
        <w:jc w:val="center"/>
        <w:rPr>
          <w:ins w:id="68" w:author="Microsoft Office User" w:date="2024-01-21T15:31:00Z"/>
        </w:rPr>
      </w:pPr>
    </w:p>
    <w:p w14:paraId="5A8533F6" w14:textId="77777777" w:rsidR="00C7232A" w:rsidRDefault="00C7232A" w:rsidP="00C7232A">
      <w:pPr>
        <w:rPr>
          <w:ins w:id="69" w:author="Microsoft Office User" w:date="2024-01-21T15:31:00Z"/>
          <w:b/>
        </w:rPr>
      </w:pPr>
      <w:ins w:id="70" w:author="Microsoft Office User" w:date="2024-01-21T15:31:00Z">
        <w:r>
          <w:rPr>
            <w:b/>
          </w:rPr>
          <w:t>Name:</w:t>
        </w:r>
      </w:ins>
    </w:p>
    <w:p w14:paraId="43274CD1" w14:textId="77777777" w:rsidR="00C7232A" w:rsidRDefault="00C7232A" w:rsidP="00C7232A">
      <w:pPr>
        <w:rPr>
          <w:ins w:id="71" w:author="Microsoft Office User" w:date="2024-01-21T15:31:00Z"/>
          <w:b/>
        </w:rPr>
      </w:pPr>
      <w:ins w:id="72" w:author="Microsoft Office User" w:date="2024-01-21T15:31:00Z">
        <w:r>
          <w:rPr>
            <w:b/>
          </w:rPr>
          <w:t xml:space="preserve">Score: </w:t>
        </w:r>
        <w:r w:rsidRPr="00485695">
          <w:t xml:space="preserve"> / 1</w:t>
        </w:r>
        <w:r>
          <w:t>8</w:t>
        </w:r>
      </w:ins>
    </w:p>
    <w:p w14:paraId="55BACFB5" w14:textId="77777777" w:rsidR="00C7232A" w:rsidRDefault="00C7232A" w:rsidP="00C7232A">
      <w:pPr>
        <w:rPr>
          <w:ins w:id="73" w:author="Microsoft Office User" w:date="2024-01-21T15:31:00Z"/>
          <w:b/>
        </w:rPr>
      </w:pPr>
    </w:p>
    <w:p w14:paraId="7ABF2E2A" w14:textId="77777777" w:rsidR="00C7232A" w:rsidRPr="00830FD0" w:rsidRDefault="00C7232A" w:rsidP="00C7232A">
      <w:pPr>
        <w:rPr>
          <w:ins w:id="74" w:author="Microsoft Office User" w:date="2024-01-21T15:31:00Z"/>
          <w:b/>
        </w:rPr>
      </w:pPr>
      <w:ins w:id="75" w:author="Microsoft Office User" w:date="2024-01-21T15:31:00Z">
        <w:r w:rsidRPr="006F4240">
          <w:rPr>
            <w:b/>
          </w:rPr>
          <w:t>Background</w:t>
        </w:r>
        <w:r>
          <w:rPr>
            <w:b/>
          </w:rPr>
          <w:t xml:space="preserve"> </w:t>
        </w:r>
        <w:r w:rsidRPr="00830FD0">
          <w:rPr>
            <w:u w:val="single"/>
          </w:rPr>
          <w:t xml:space="preserve">Assignment Begins on Page </w:t>
        </w:r>
        <w:r>
          <w:rPr>
            <w:u w:val="single"/>
          </w:rPr>
          <w:t>6. There are 12 questions total, including bonus.</w:t>
        </w:r>
      </w:ins>
    </w:p>
    <w:p w14:paraId="135AF22E" w14:textId="77777777" w:rsidR="00C7232A" w:rsidRDefault="00C7232A" w:rsidP="00C7232A">
      <w:pPr>
        <w:rPr>
          <w:ins w:id="76" w:author="Microsoft Office User" w:date="2024-01-21T15:31:00Z"/>
        </w:rPr>
      </w:pPr>
      <w:ins w:id="77" w:author="Microsoft Office User" w:date="2024-01-21T15:31:00Z">
        <w:r>
          <w:t xml:space="preserve">On February 7, 2017 the main spillway at the Lake Oroville Dam in CA developed major structural issues and became inoperable. Without a usable spillway, the ability of Dam operators to safely drain water from the reservoir became limited. </w:t>
        </w:r>
      </w:ins>
    </w:p>
    <w:p w14:paraId="23097800" w14:textId="77777777" w:rsidR="00C7232A" w:rsidRDefault="00C7232A" w:rsidP="00C7232A">
      <w:pPr>
        <w:rPr>
          <w:ins w:id="78" w:author="Microsoft Office User" w:date="2024-01-21T15:31:00Z"/>
        </w:rPr>
      </w:pPr>
      <w:ins w:id="79" w:author="Microsoft Office User" w:date="2024-01-21T15:31:00Z">
        <w:r>
          <w:rPr>
            <w:noProof/>
          </w:rPr>
          <w:drawing>
            <wp:inline distT="0" distB="0" distL="0" distR="0" wp14:anchorId="68E1C269" wp14:editId="37EC2AE2">
              <wp:extent cx="5943600" cy="3232150"/>
              <wp:effectExtent l="0" t="0" r="0" b="6350"/>
              <wp:docPr id="1068101845" name="Picture 106810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26 at 5.49.04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ins>
    </w:p>
    <w:p w14:paraId="3D4D4EB3" w14:textId="77777777" w:rsidR="00C7232A" w:rsidRDefault="00C7232A" w:rsidP="00C7232A">
      <w:pPr>
        <w:rPr>
          <w:ins w:id="80" w:author="Microsoft Office User" w:date="2024-01-21T15:31:00Z"/>
        </w:rPr>
      </w:pPr>
      <w:ins w:id="81" w:author="Microsoft Office User" w:date="2024-01-21T15:31:00Z">
        <w:r>
          <w:t xml:space="preserve">The above three pictures show the main spillway and where it drains into the Feather River. The middle shows the sinkhole that developed in the spillway on February 7, 2017. </w:t>
        </w:r>
      </w:ins>
    </w:p>
    <w:p w14:paraId="59D0F36E" w14:textId="77777777" w:rsidR="00C7232A" w:rsidRDefault="00C7232A" w:rsidP="00C7232A">
      <w:pPr>
        <w:rPr>
          <w:ins w:id="82" w:author="Microsoft Office User" w:date="2024-01-21T15:31:00Z"/>
        </w:rPr>
      </w:pPr>
    </w:p>
    <w:p w14:paraId="4017AAF6" w14:textId="77777777" w:rsidR="00C7232A" w:rsidRDefault="00C7232A" w:rsidP="00C7232A">
      <w:pPr>
        <w:rPr>
          <w:ins w:id="83" w:author="Microsoft Office User" w:date="2024-01-21T15:31:00Z"/>
        </w:rPr>
      </w:pPr>
      <w:ins w:id="84" w:author="Microsoft Office User" w:date="2024-01-21T15:31:00Z">
        <w:r>
          <w:t>Lake Oroville is the second largest reservoir in CA and is impounded by the tallest dam in the US!</w:t>
        </w:r>
      </w:ins>
    </w:p>
    <w:p w14:paraId="67067DB3" w14:textId="77777777" w:rsidR="00C7232A" w:rsidRDefault="00C7232A" w:rsidP="00C7232A">
      <w:pPr>
        <w:rPr>
          <w:ins w:id="85" w:author="Microsoft Office User" w:date="2024-01-21T15:31:00Z"/>
        </w:rPr>
      </w:pPr>
    </w:p>
    <w:p w14:paraId="7F11302A" w14:textId="77777777" w:rsidR="00C7232A" w:rsidRDefault="00C7232A" w:rsidP="00C7232A">
      <w:pPr>
        <w:rPr>
          <w:ins w:id="86" w:author="Microsoft Office User" w:date="2024-01-21T15:31:00Z"/>
        </w:rPr>
      </w:pPr>
      <w:ins w:id="87" w:author="Microsoft Office User" w:date="2024-01-21T15:31:00Z">
        <w:r>
          <w:t>During the period February 6-10, 2017 the Feather River Watershed received over 10 inches of precipitation, caused by two nearly overlapping atmospheric rivers (ARs):</w:t>
        </w:r>
      </w:ins>
    </w:p>
    <w:p w14:paraId="5171A9ED" w14:textId="77777777" w:rsidR="00C7232A" w:rsidRDefault="00C7232A" w:rsidP="00C7232A">
      <w:pPr>
        <w:rPr>
          <w:ins w:id="88" w:author="Microsoft Office User" w:date="2024-01-21T15:31:00Z"/>
        </w:rPr>
      </w:pPr>
      <w:ins w:id="89" w:author="Microsoft Office User" w:date="2024-01-21T15:31:00Z">
        <w:r>
          <w:rPr>
            <w:noProof/>
          </w:rPr>
          <w:lastRenderedPageBreak/>
          <w:drawing>
            <wp:inline distT="0" distB="0" distL="0" distR="0" wp14:anchorId="7A35F9CA" wp14:editId="03BCA47C">
              <wp:extent cx="5943600" cy="2766695"/>
              <wp:effectExtent l="0" t="0" r="0" b="1905"/>
              <wp:docPr id="495397620" name="Picture 4953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020912T000000.gif"/>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ins>
    </w:p>
    <w:p w14:paraId="1090CDE1" w14:textId="77777777" w:rsidR="00C7232A" w:rsidRDefault="00C7232A" w:rsidP="00C7232A">
      <w:pPr>
        <w:rPr>
          <w:ins w:id="90" w:author="Microsoft Office User" w:date="2024-01-21T15:31:00Z"/>
        </w:rPr>
      </w:pPr>
      <w:ins w:id="91" w:author="Microsoft Office User" w:date="2024-01-21T15:31:00Z">
        <w:r>
          <w:t xml:space="preserve">This picture shows the second AR making landfall in Northern CA near 12 UTC on 9 Feb, 2017 by its IWV (mm - same variable as “Total Precipitable Water”) from microwave satellite sensors. </w:t>
        </w:r>
      </w:ins>
    </w:p>
    <w:p w14:paraId="1E36EFFB" w14:textId="77777777" w:rsidR="00C7232A" w:rsidRDefault="00C7232A" w:rsidP="00C7232A">
      <w:pPr>
        <w:rPr>
          <w:ins w:id="92" w:author="Microsoft Office User" w:date="2024-01-21T15:31:00Z"/>
        </w:rPr>
      </w:pPr>
      <w:ins w:id="93" w:author="Microsoft Office User" w:date="2024-01-21T15:31:00Z">
        <w:r>
          <w:t>Note that there are areas within the AR where IWV exceeds 50 mm. This is a value not typically seen outside the tropics.</w:t>
        </w:r>
      </w:ins>
    </w:p>
    <w:p w14:paraId="3CA12F59" w14:textId="77777777" w:rsidR="00C7232A" w:rsidRDefault="00C7232A" w:rsidP="00C7232A">
      <w:pPr>
        <w:rPr>
          <w:ins w:id="94" w:author="Microsoft Office User" w:date="2024-01-21T15:31:00Z"/>
        </w:rPr>
      </w:pPr>
    </w:p>
    <w:p w14:paraId="0EA247E5" w14:textId="77777777" w:rsidR="00C7232A" w:rsidRDefault="00C7232A" w:rsidP="00C7232A">
      <w:pPr>
        <w:rPr>
          <w:ins w:id="95" w:author="Microsoft Office User" w:date="2024-01-21T15:31:00Z"/>
        </w:rPr>
      </w:pPr>
      <w:ins w:id="96" w:author="Microsoft Office User" w:date="2024-01-21T15:31:00Z">
        <w:r>
          <w:t>The largescale weather pattern, its extratropical cyclones, fronts and atmospheric river pathways (green arrows) are summarized on the below schematic produced by the California-Nevada River Forecast Center:</w:t>
        </w:r>
      </w:ins>
    </w:p>
    <w:p w14:paraId="02ACD883" w14:textId="77777777" w:rsidR="00C7232A" w:rsidRDefault="00C7232A" w:rsidP="00C7232A">
      <w:pPr>
        <w:rPr>
          <w:ins w:id="97" w:author="Microsoft Office User" w:date="2024-01-21T15:31:00Z"/>
        </w:rPr>
      </w:pPr>
    </w:p>
    <w:p w14:paraId="3BFAD588" w14:textId="77777777" w:rsidR="00C7232A" w:rsidRDefault="00C7232A" w:rsidP="00C7232A">
      <w:pPr>
        <w:rPr>
          <w:ins w:id="98" w:author="Microsoft Office User" w:date="2024-01-21T15:31:00Z"/>
        </w:rPr>
      </w:pPr>
      <w:ins w:id="99" w:author="Microsoft Office User" w:date="2024-01-21T15:31:00Z">
        <w:r>
          <w:rPr>
            <w:noProof/>
          </w:rPr>
          <w:lastRenderedPageBreak/>
          <w:drawing>
            <wp:inline distT="0" distB="0" distL="0" distR="0" wp14:anchorId="76FEE450" wp14:editId="2B89C4E7">
              <wp:extent cx="3742267" cy="361312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RFC-pacific-weather-patterns-Feb21017.png"/>
                      <pic:cNvPicPr/>
                    </pic:nvPicPr>
                    <pic:blipFill>
                      <a:blip r:embed="rId38">
                        <a:extLst>
                          <a:ext uri="{28A0092B-C50C-407E-A947-70E740481C1C}">
                            <a14:useLocalDpi xmlns:a14="http://schemas.microsoft.com/office/drawing/2010/main" val="0"/>
                          </a:ext>
                        </a:extLst>
                      </a:blip>
                      <a:stretch>
                        <a:fillRect/>
                      </a:stretch>
                    </pic:blipFill>
                    <pic:spPr>
                      <a:xfrm>
                        <a:off x="0" y="0"/>
                        <a:ext cx="3764107" cy="3634214"/>
                      </a:xfrm>
                      <a:prstGeom prst="rect">
                        <a:avLst/>
                      </a:prstGeom>
                    </pic:spPr>
                  </pic:pic>
                </a:graphicData>
              </a:graphic>
            </wp:inline>
          </w:drawing>
        </w:r>
      </w:ins>
    </w:p>
    <w:p w14:paraId="20DEA83D" w14:textId="77777777" w:rsidR="00C7232A" w:rsidRDefault="00C7232A" w:rsidP="00C7232A">
      <w:pPr>
        <w:rPr>
          <w:ins w:id="100" w:author="Microsoft Office User" w:date="2024-01-21T15:31:00Z"/>
        </w:rPr>
      </w:pPr>
    </w:p>
    <w:p w14:paraId="18E8F0DF" w14:textId="77777777" w:rsidR="00C7232A" w:rsidRDefault="00C7232A" w:rsidP="00C7232A">
      <w:pPr>
        <w:rPr>
          <w:ins w:id="101" w:author="Microsoft Office User" w:date="2024-01-21T15:31:00Z"/>
        </w:rPr>
      </w:pPr>
      <w:ins w:id="102" w:author="Microsoft Office User" w:date="2024-01-21T15:31:00Z">
        <w:r w:rsidRPr="0032626D">
          <w:rPr>
            <w:b/>
          </w:rPr>
          <w:t>Potential for Dangerous Weather</w:t>
        </w:r>
        <w:r>
          <w:t>:</w:t>
        </w:r>
      </w:ins>
    </w:p>
    <w:p w14:paraId="3B6D6424" w14:textId="77777777" w:rsidR="00C7232A" w:rsidRDefault="00C7232A" w:rsidP="00C7232A">
      <w:pPr>
        <w:rPr>
          <w:ins w:id="103" w:author="Microsoft Office User" w:date="2024-01-21T15:31:00Z"/>
        </w:rPr>
      </w:pPr>
      <w:ins w:id="104" w:author="Microsoft Office User" w:date="2024-01-21T15:31:00Z">
        <w:r>
          <w:t>The Feather River Watershed is shown in the image below. This entire watershed drains into Lake Oroville behind the dam. The watershed encompasses more than 2 million acres and is a very rugged part of the northern Sierra Nevada mountains. Elevations in the watershed range from approximately 1000 feet to approximately 10,000 feet. The spillway failure coinciding with this powerful AR posed a critical emergency management scenario for the operators of Lake Oroville Dam. When the spillway failed, the level of the reservoir was 848 feet. This is the maximum safe operations level in the wintertime, when extra ‘flood capacity’ space must be kept in the reservoir to prevent floods from reaching the lower Feather River. More than 200,000 residents live downstream of the dam. These residents are in harm’s way if the dam is no longer able to control the amount of water spilling into the river from the reservoir. When the reservoir level is at 848 feet, the available room to store additional water is 750,000 acre-feet (a measure of volume). This means that if all the precipitation falling on the Feather River Watershed were to run-off into the reservoir, just 4.3 inches of precipitation would fill the available room and the reservoir would be over capacity. Another way to say that: 4.3 inches of rain falling on the surface area of the Feather River Watershed is equal to 750,000 acre-feet.</w:t>
        </w:r>
      </w:ins>
    </w:p>
    <w:p w14:paraId="6EA79DB4" w14:textId="77777777" w:rsidR="00C7232A" w:rsidRDefault="00C7232A" w:rsidP="00C7232A">
      <w:pPr>
        <w:rPr>
          <w:ins w:id="105" w:author="Microsoft Office User" w:date="2024-01-21T15:31:00Z"/>
        </w:rPr>
      </w:pPr>
    </w:p>
    <w:p w14:paraId="2F5A006C" w14:textId="77777777" w:rsidR="00C7232A" w:rsidRDefault="00C7232A" w:rsidP="00C7232A">
      <w:pPr>
        <w:rPr>
          <w:ins w:id="106" w:author="Microsoft Office User" w:date="2024-01-21T15:31:00Z"/>
        </w:rPr>
      </w:pPr>
      <w:ins w:id="107" w:author="Microsoft Office User" w:date="2024-01-21T15:31:00Z">
        <w:r>
          <w:rPr>
            <w:noProof/>
          </w:rPr>
          <w:lastRenderedPageBreak/>
          <w:drawing>
            <wp:inline distT="0" distB="0" distL="0" distR="0" wp14:anchorId="5F53A4DD" wp14:editId="26E88F0C">
              <wp:extent cx="4444694" cy="3512127"/>
              <wp:effectExtent l="0" t="0" r="635" b="6350"/>
              <wp:docPr id="1257241762" name="Picture 125724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shed-M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3387" cy="3558506"/>
                      </a:xfrm>
                      <a:prstGeom prst="rect">
                        <a:avLst/>
                      </a:prstGeom>
                    </pic:spPr>
                  </pic:pic>
                </a:graphicData>
              </a:graphic>
            </wp:inline>
          </w:drawing>
        </w:r>
      </w:ins>
    </w:p>
    <w:p w14:paraId="2ACEF6CB" w14:textId="77777777" w:rsidR="00C7232A" w:rsidRDefault="00C7232A" w:rsidP="00C7232A">
      <w:pPr>
        <w:rPr>
          <w:ins w:id="108" w:author="Microsoft Office User" w:date="2024-01-21T15:31:00Z"/>
        </w:rPr>
      </w:pPr>
      <w:ins w:id="109" w:author="Microsoft Office User" w:date="2024-01-21T15:31:00Z">
        <w:r>
          <w:t>Map of the Feather River Watershed with Lake Oroville and the measurement locations you will use in this assignment. Brown shading shows boundaries of watershed, the reservoir is next to the HWY ‘162’ sign near the SW corner of the watershed. The “upslope” wind for the local mountain range flows along the dashed line from SW to NE. A hypothetical upslope wind barb with speed = 15 knots is depicted just to the south of the town of Durham. See Table 1 for a list of helpful parameters about the Watershed. See Table 2 for a list of instruments and their measured variables.</w:t>
        </w:r>
      </w:ins>
    </w:p>
    <w:p w14:paraId="60DE8F21" w14:textId="77777777" w:rsidR="00C7232A" w:rsidRDefault="00C7232A" w:rsidP="00C7232A">
      <w:pPr>
        <w:rPr>
          <w:ins w:id="110" w:author="Microsoft Office User" w:date="2024-01-21T15:31:00Z"/>
        </w:rPr>
      </w:pPr>
    </w:p>
    <w:p w14:paraId="5525C678" w14:textId="77777777" w:rsidR="00C7232A" w:rsidRPr="008C6856" w:rsidRDefault="00C7232A" w:rsidP="00C7232A">
      <w:pPr>
        <w:rPr>
          <w:ins w:id="111" w:author="Microsoft Office User" w:date="2024-01-21T15:31:00Z"/>
          <w:b/>
        </w:rPr>
      </w:pPr>
      <w:ins w:id="112" w:author="Microsoft Office User" w:date="2024-01-21T15:31:00Z">
        <w:r w:rsidRPr="008C6856">
          <w:rPr>
            <w:b/>
          </w:rPr>
          <w:t>Table 1</w:t>
        </w:r>
      </w:ins>
    </w:p>
    <w:tbl>
      <w:tblPr>
        <w:tblStyle w:val="TableGrid"/>
        <w:tblW w:w="0" w:type="auto"/>
        <w:tblLook w:val="04A0" w:firstRow="1" w:lastRow="0" w:firstColumn="1" w:lastColumn="0" w:noHBand="0" w:noVBand="1"/>
      </w:tblPr>
      <w:tblGrid>
        <w:gridCol w:w="1795"/>
        <w:gridCol w:w="1890"/>
        <w:gridCol w:w="5665"/>
      </w:tblGrid>
      <w:tr w:rsidR="00C7232A" w14:paraId="1C82356B" w14:textId="77777777" w:rsidTr="00B4026B">
        <w:trPr>
          <w:ins w:id="113" w:author="Microsoft Office User" w:date="2024-01-21T15:31:00Z"/>
        </w:trPr>
        <w:tc>
          <w:tcPr>
            <w:tcW w:w="1795" w:type="dxa"/>
          </w:tcPr>
          <w:p w14:paraId="253BCF80" w14:textId="77777777" w:rsidR="00C7232A" w:rsidRDefault="00C7232A" w:rsidP="00B4026B">
            <w:pPr>
              <w:rPr>
                <w:ins w:id="114" w:author="Microsoft Office User" w:date="2024-01-21T15:31:00Z"/>
              </w:rPr>
            </w:pPr>
            <w:ins w:id="115" w:author="Microsoft Office User" w:date="2024-01-21T15:31:00Z">
              <w:r>
                <w:t>Parameter</w:t>
              </w:r>
            </w:ins>
          </w:p>
        </w:tc>
        <w:tc>
          <w:tcPr>
            <w:tcW w:w="1890" w:type="dxa"/>
          </w:tcPr>
          <w:p w14:paraId="0294162E" w14:textId="77777777" w:rsidR="00C7232A" w:rsidRDefault="00C7232A" w:rsidP="00B4026B">
            <w:pPr>
              <w:rPr>
                <w:ins w:id="116" w:author="Microsoft Office User" w:date="2024-01-21T15:31:00Z"/>
              </w:rPr>
            </w:pPr>
            <w:ins w:id="117" w:author="Microsoft Office User" w:date="2024-01-21T15:31:00Z">
              <w:r>
                <w:t>Value</w:t>
              </w:r>
            </w:ins>
          </w:p>
        </w:tc>
        <w:tc>
          <w:tcPr>
            <w:tcW w:w="5665" w:type="dxa"/>
          </w:tcPr>
          <w:p w14:paraId="06238A6D" w14:textId="77777777" w:rsidR="00C7232A" w:rsidRDefault="00C7232A" w:rsidP="00B4026B">
            <w:pPr>
              <w:rPr>
                <w:ins w:id="118" w:author="Microsoft Office User" w:date="2024-01-21T15:31:00Z"/>
              </w:rPr>
            </w:pPr>
            <w:ins w:id="119" w:author="Microsoft Office User" w:date="2024-01-21T15:31:00Z">
              <w:r>
                <w:t>Definition</w:t>
              </w:r>
            </w:ins>
          </w:p>
        </w:tc>
      </w:tr>
      <w:tr w:rsidR="00C7232A" w14:paraId="3E671887" w14:textId="77777777" w:rsidTr="00B4026B">
        <w:trPr>
          <w:ins w:id="120" w:author="Microsoft Office User" w:date="2024-01-21T15:31:00Z"/>
        </w:trPr>
        <w:tc>
          <w:tcPr>
            <w:tcW w:w="1795" w:type="dxa"/>
          </w:tcPr>
          <w:p w14:paraId="4A480EB8" w14:textId="77777777" w:rsidR="00C7232A" w:rsidRDefault="00C7232A" w:rsidP="00B4026B">
            <w:pPr>
              <w:rPr>
                <w:ins w:id="121" w:author="Microsoft Office User" w:date="2024-01-21T15:31:00Z"/>
              </w:rPr>
            </w:pPr>
            <w:ins w:id="122" w:author="Microsoft Office User" w:date="2024-01-21T15:31:00Z">
              <w:r>
                <w:t xml:space="preserve">Lake </w:t>
              </w:r>
              <w:proofErr w:type="spellStart"/>
              <w:r>
                <w:t>Orovile</w:t>
              </w:r>
              <w:proofErr w:type="spellEnd"/>
              <w:r>
                <w:t xml:space="preserve"> Flood Space</w:t>
              </w:r>
            </w:ins>
          </w:p>
        </w:tc>
        <w:tc>
          <w:tcPr>
            <w:tcW w:w="1890" w:type="dxa"/>
          </w:tcPr>
          <w:p w14:paraId="49699707" w14:textId="77777777" w:rsidR="00C7232A" w:rsidRDefault="00C7232A" w:rsidP="00B4026B">
            <w:pPr>
              <w:rPr>
                <w:ins w:id="123" w:author="Microsoft Office User" w:date="2024-01-21T15:31:00Z"/>
              </w:rPr>
            </w:pPr>
            <w:ins w:id="124" w:author="Microsoft Office User" w:date="2024-01-21T15:31:00Z">
              <w:r>
                <w:t>750,000 ac-ft</w:t>
              </w:r>
            </w:ins>
          </w:p>
        </w:tc>
        <w:tc>
          <w:tcPr>
            <w:tcW w:w="5665" w:type="dxa"/>
          </w:tcPr>
          <w:p w14:paraId="72D3B22B" w14:textId="77777777" w:rsidR="00C7232A" w:rsidRDefault="00C7232A" w:rsidP="00B4026B">
            <w:pPr>
              <w:rPr>
                <w:ins w:id="125" w:author="Microsoft Office User" w:date="2024-01-21T15:31:00Z"/>
              </w:rPr>
            </w:pPr>
            <w:ins w:id="126" w:author="Microsoft Office User" w:date="2024-01-21T15:31:00Z">
              <w:r>
                <w:t xml:space="preserve">The volume of extra space held in reserve for potential floods created by heavy rain the watershed. </w:t>
              </w:r>
            </w:ins>
          </w:p>
        </w:tc>
      </w:tr>
      <w:tr w:rsidR="00C7232A" w14:paraId="1A3B36EE" w14:textId="77777777" w:rsidTr="00B4026B">
        <w:trPr>
          <w:ins w:id="127" w:author="Microsoft Office User" w:date="2024-01-21T15:31:00Z"/>
        </w:trPr>
        <w:tc>
          <w:tcPr>
            <w:tcW w:w="1795" w:type="dxa"/>
          </w:tcPr>
          <w:p w14:paraId="1424C518" w14:textId="77777777" w:rsidR="00C7232A" w:rsidRDefault="00C7232A" w:rsidP="00B4026B">
            <w:pPr>
              <w:rPr>
                <w:ins w:id="128" w:author="Microsoft Office User" w:date="2024-01-21T15:31:00Z"/>
              </w:rPr>
            </w:pPr>
            <m:oMathPara>
              <m:oMath>
                <m:sSub>
                  <m:sSubPr>
                    <m:ctrlPr>
                      <w:ins w:id="129" w:author="Microsoft Office User" w:date="2024-01-21T15:31:00Z">
                        <w:rPr>
                          <w:rFonts w:ascii="Cambria Math" w:hAnsi="Cambria Math"/>
                          <w:i/>
                        </w:rPr>
                      </w:ins>
                    </m:ctrlPr>
                  </m:sSubPr>
                  <m:e>
                    <m:r>
                      <w:ins w:id="130" w:author="Microsoft Office User" w:date="2024-01-21T15:31:00Z">
                        <w:rPr>
                          <w:rFonts w:ascii="Cambria Math" w:hAnsi="Cambria Math"/>
                        </w:rPr>
                        <m:t>A</m:t>
                      </w:ins>
                    </m:r>
                  </m:e>
                  <m:sub>
                    <m:r>
                      <w:ins w:id="131" w:author="Microsoft Office User" w:date="2024-01-21T15:31:00Z">
                        <w:rPr>
                          <w:rFonts w:ascii="Cambria Math" w:hAnsi="Cambria Math"/>
                        </w:rPr>
                        <m:t>W</m:t>
                      </w:ins>
                    </m:r>
                  </m:sub>
                </m:sSub>
              </m:oMath>
            </m:oMathPara>
          </w:p>
        </w:tc>
        <w:tc>
          <w:tcPr>
            <w:tcW w:w="1890" w:type="dxa"/>
          </w:tcPr>
          <w:p w14:paraId="61A9D939" w14:textId="77777777" w:rsidR="00C7232A" w:rsidRDefault="00C7232A" w:rsidP="00B4026B">
            <w:pPr>
              <w:rPr>
                <w:ins w:id="132" w:author="Microsoft Office User" w:date="2024-01-21T15:31:00Z"/>
              </w:rPr>
            </w:pPr>
            <w:ins w:id="133" w:author="Microsoft Office User" w:date="2024-01-21T15:31:00Z">
              <w:r>
                <w:t>2,048,000 ac</w:t>
              </w:r>
            </w:ins>
          </w:p>
        </w:tc>
        <w:tc>
          <w:tcPr>
            <w:tcW w:w="5665" w:type="dxa"/>
          </w:tcPr>
          <w:p w14:paraId="4BFF3FB1" w14:textId="77777777" w:rsidR="00C7232A" w:rsidRDefault="00C7232A" w:rsidP="00B4026B">
            <w:pPr>
              <w:rPr>
                <w:ins w:id="134" w:author="Microsoft Office User" w:date="2024-01-21T15:31:00Z"/>
              </w:rPr>
            </w:pPr>
            <w:ins w:id="135" w:author="Microsoft Office User" w:date="2024-01-21T15:31:00Z">
              <w:r>
                <w:t>The surface area of the watershed (brown shading)</w:t>
              </w:r>
            </w:ins>
          </w:p>
        </w:tc>
      </w:tr>
      <w:tr w:rsidR="00C7232A" w14:paraId="00D639B0" w14:textId="77777777" w:rsidTr="00B4026B">
        <w:trPr>
          <w:ins w:id="136" w:author="Microsoft Office User" w:date="2024-01-21T15:31:00Z"/>
        </w:trPr>
        <w:tc>
          <w:tcPr>
            <w:tcW w:w="1795" w:type="dxa"/>
          </w:tcPr>
          <w:p w14:paraId="6CB702D4" w14:textId="77777777" w:rsidR="00C7232A" w:rsidRDefault="00C7232A" w:rsidP="00B4026B">
            <w:pPr>
              <w:rPr>
                <w:ins w:id="137" w:author="Microsoft Office User" w:date="2024-01-21T15:31:00Z"/>
              </w:rPr>
            </w:pPr>
            <m:oMathPara>
              <m:oMath>
                <m:sSubSup>
                  <m:sSubSupPr>
                    <m:ctrlPr>
                      <w:ins w:id="138" w:author="Microsoft Office User" w:date="2024-01-21T15:31:00Z">
                        <w:rPr>
                          <w:rFonts w:ascii="Cambria Math" w:hAnsi="Cambria Math"/>
                          <w:i/>
                        </w:rPr>
                      </w:ins>
                    </m:ctrlPr>
                  </m:sSubSupPr>
                  <m:e>
                    <m:r>
                      <w:ins w:id="139" w:author="Microsoft Office User" w:date="2024-01-21T15:31:00Z">
                        <w:rPr>
                          <w:rFonts w:ascii="Cambria Math" w:hAnsi="Cambria Math"/>
                        </w:rPr>
                        <m:t>z</m:t>
                      </w:ins>
                    </m:r>
                  </m:e>
                  <m:sub>
                    <m:r>
                      <w:ins w:id="140" w:author="Microsoft Office User" w:date="2024-01-21T15:31:00Z">
                        <w:rPr>
                          <w:rFonts w:ascii="Cambria Math" w:hAnsi="Cambria Math"/>
                        </w:rPr>
                        <m:t>elev</m:t>
                      </w:ins>
                    </m:r>
                  </m:sub>
                  <m:sup>
                    <m:r>
                      <w:ins w:id="141" w:author="Microsoft Office User" w:date="2024-01-21T15:31:00Z">
                        <w:rPr>
                          <w:rFonts w:ascii="Cambria Math" w:hAnsi="Cambria Math"/>
                        </w:rPr>
                        <m:t>top</m:t>
                      </w:ins>
                    </m:r>
                  </m:sup>
                </m:sSubSup>
              </m:oMath>
            </m:oMathPara>
          </w:p>
        </w:tc>
        <w:tc>
          <w:tcPr>
            <w:tcW w:w="1890" w:type="dxa"/>
          </w:tcPr>
          <w:p w14:paraId="43F46BF6" w14:textId="77777777" w:rsidR="00C7232A" w:rsidRDefault="00C7232A" w:rsidP="00B4026B">
            <w:pPr>
              <w:rPr>
                <w:ins w:id="142" w:author="Microsoft Office User" w:date="2024-01-21T15:31:00Z"/>
              </w:rPr>
            </w:pPr>
            <w:ins w:id="143" w:author="Microsoft Office User" w:date="2024-01-21T15:31:00Z">
              <w:r>
                <w:t>3,000 m</w:t>
              </w:r>
            </w:ins>
          </w:p>
        </w:tc>
        <w:tc>
          <w:tcPr>
            <w:tcW w:w="5665" w:type="dxa"/>
          </w:tcPr>
          <w:p w14:paraId="12DE9A68" w14:textId="77777777" w:rsidR="00C7232A" w:rsidRDefault="00C7232A" w:rsidP="00B4026B">
            <w:pPr>
              <w:rPr>
                <w:ins w:id="144" w:author="Microsoft Office User" w:date="2024-01-21T15:31:00Z"/>
              </w:rPr>
            </w:pPr>
            <w:ins w:id="145" w:author="Microsoft Office User" w:date="2024-01-21T15:31:00Z">
              <w:r>
                <w:t>Highest elevation terrain in watershed</w:t>
              </w:r>
            </w:ins>
          </w:p>
        </w:tc>
      </w:tr>
      <w:tr w:rsidR="00C7232A" w14:paraId="30D85F0C" w14:textId="77777777" w:rsidTr="00B4026B">
        <w:trPr>
          <w:ins w:id="146" w:author="Microsoft Office User" w:date="2024-01-21T15:31:00Z"/>
        </w:trPr>
        <w:tc>
          <w:tcPr>
            <w:tcW w:w="1795" w:type="dxa"/>
          </w:tcPr>
          <w:p w14:paraId="356FC75D" w14:textId="77777777" w:rsidR="00C7232A" w:rsidRDefault="00C7232A" w:rsidP="00B4026B">
            <w:pPr>
              <w:rPr>
                <w:ins w:id="147" w:author="Microsoft Office User" w:date="2024-01-21T15:31:00Z"/>
              </w:rPr>
            </w:pPr>
            <m:oMathPara>
              <m:oMath>
                <m:sSubSup>
                  <m:sSubSupPr>
                    <m:ctrlPr>
                      <w:ins w:id="148" w:author="Microsoft Office User" w:date="2024-01-21T15:31:00Z">
                        <w:rPr>
                          <w:rFonts w:ascii="Cambria Math" w:hAnsi="Cambria Math"/>
                          <w:i/>
                        </w:rPr>
                      </w:ins>
                    </m:ctrlPr>
                  </m:sSubSupPr>
                  <m:e>
                    <m:r>
                      <w:ins w:id="149" w:author="Microsoft Office User" w:date="2024-01-21T15:31:00Z">
                        <w:rPr>
                          <w:rFonts w:ascii="Cambria Math" w:hAnsi="Cambria Math"/>
                        </w:rPr>
                        <m:t>z</m:t>
                      </w:ins>
                    </m:r>
                  </m:e>
                  <m:sub>
                    <m:r>
                      <w:ins w:id="150" w:author="Microsoft Office User" w:date="2024-01-21T15:31:00Z">
                        <w:rPr>
                          <w:rFonts w:ascii="Cambria Math" w:hAnsi="Cambria Math"/>
                        </w:rPr>
                        <m:t>elev</m:t>
                      </w:ins>
                    </m:r>
                  </m:sub>
                  <m:sup>
                    <m:r>
                      <w:ins w:id="151" w:author="Microsoft Office User" w:date="2024-01-21T15:31:00Z">
                        <w:rPr>
                          <w:rFonts w:ascii="Cambria Math" w:hAnsi="Cambria Math"/>
                        </w:rPr>
                        <m:t>95</m:t>
                      </w:ins>
                    </m:r>
                  </m:sup>
                </m:sSubSup>
              </m:oMath>
            </m:oMathPara>
          </w:p>
        </w:tc>
        <w:tc>
          <w:tcPr>
            <w:tcW w:w="1890" w:type="dxa"/>
          </w:tcPr>
          <w:p w14:paraId="1C401DFE" w14:textId="77777777" w:rsidR="00C7232A" w:rsidRDefault="00C7232A" w:rsidP="00B4026B">
            <w:pPr>
              <w:rPr>
                <w:ins w:id="152" w:author="Microsoft Office User" w:date="2024-01-21T15:31:00Z"/>
              </w:rPr>
            </w:pPr>
            <w:ins w:id="153" w:author="Microsoft Office User" w:date="2024-01-21T15:31:00Z">
              <w:r>
                <w:t>2,100 m</w:t>
              </w:r>
            </w:ins>
          </w:p>
        </w:tc>
        <w:tc>
          <w:tcPr>
            <w:tcW w:w="5665" w:type="dxa"/>
          </w:tcPr>
          <w:p w14:paraId="62CB6B18" w14:textId="77777777" w:rsidR="00C7232A" w:rsidRDefault="00C7232A" w:rsidP="00B4026B">
            <w:pPr>
              <w:rPr>
                <w:ins w:id="154" w:author="Microsoft Office User" w:date="2024-01-21T15:31:00Z"/>
              </w:rPr>
            </w:pPr>
            <w:ins w:id="155" w:author="Microsoft Office User" w:date="2024-01-21T15:31:00Z">
              <w:r>
                <w:t xml:space="preserve">95% of the watershed surface is below this elevation. If the rain-snow transition altitude is </w:t>
              </w:r>
            </w:ins>
            <m:oMath>
              <m:sSubSup>
                <m:sSubSupPr>
                  <m:ctrlPr>
                    <w:ins w:id="156" w:author="Microsoft Office User" w:date="2024-01-21T15:31:00Z">
                      <w:rPr>
                        <w:rFonts w:ascii="Cambria Math" w:hAnsi="Cambria Math"/>
                        <w:i/>
                      </w:rPr>
                    </w:ins>
                  </m:ctrlPr>
                </m:sSubSupPr>
                <m:e>
                  <m:r>
                    <w:ins w:id="157" w:author="Microsoft Office User" w:date="2024-01-21T15:31:00Z">
                      <w:rPr>
                        <w:rFonts w:ascii="Cambria Math" w:hAnsi="Cambria Math"/>
                      </w:rPr>
                      <m:t>z</m:t>
                    </w:ins>
                  </m:r>
                </m:e>
                <m:sub>
                  <m:r>
                    <w:ins w:id="158" w:author="Microsoft Office User" w:date="2024-01-21T15:31:00Z">
                      <w:rPr>
                        <w:rFonts w:ascii="Cambria Math" w:hAnsi="Cambria Math"/>
                      </w:rPr>
                      <m:t>elev</m:t>
                    </w:ins>
                  </m:r>
                </m:sub>
                <m:sup>
                  <m:r>
                    <w:ins w:id="159" w:author="Microsoft Office User" w:date="2024-01-21T15:31:00Z">
                      <w:rPr>
                        <w:rFonts w:ascii="Cambria Math" w:hAnsi="Cambria Math"/>
                      </w:rPr>
                      <m:t>95</m:t>
                    </w:ins>
                  </m:r>
                </m:sup>
              </m:sSubSup>
            </m:oMath>
            <w:ins w:id="160" w:author="Microsoft Office User" w:date="2024-01-21T15:31:00Z">
              <w:r>
                <w:rPr>
                  <w:rFonts w:eastAsiaTheme="minorEastAsia"/>
                </w:rPr>
                <w:t xml:space="preserve">, </w:t>
              </w:r>
            </w:ins>
            <m:oMath>
              <m:sSub>
                <m:sSubPr>
                  <m:ctrlPr>
                    <w:ins w:id="161" w:author="Microsoft Office User" w:date="2024-01-21T15:31:00Z">
                      <w:rPr>
                        <w:rFonts w:ascii="Cambria Math" w:eastAsiaTheme="minorEastAsia" w:hAnsi="Cambria Math"/>
                        <w:i/>
                      </w:rPr>
                    </w:ins>
                  </m:ctrlPr>
                </m:sSubPr>
                <m:e>
                  <m:r>
                    <w:ins w:id="162" w:author="Microsoft Office User" w:date="2024-01-21T15:31:00Z">
                      <w:rPr>
                        <w:rFonts w:ascii="Cambria Math" w:eastAsiaTheme="minorEastAsia" w:hAnsi="Cambria Math"/>
                      </w:rPr>
                      <m:t>F</m:t>
                    </w:ins>
                  </m:r>
                </m:e>
                <m:sub>
                  <m:r>
                    <w:ins w:id="163" w:author="Microsoft Office User" w:date="2024-01-21T15:31:00Z">
                      <w:rPr>
                        <w:rFonts w:ascii="Cambria Math" w:eastAsiaTheme="minorEastAsia" w:hAnsi="Cambria Math"/>
                      </w:rPr>
                      <m:t>R</m:t>
                    </w:ins>
                  </m:r>
                </m:sub>
              </m:sSub>
              <m:r>
                <w:ins w:id="164" w:author="Microsoft Office User" w:date="2024-01-21T15:31:00Z">
                  <w:rPr>
                    <w:rFonts w:ascii="Cambria Math" w:eastAsiaTheme="minorEastAsia" w:hAnsi="Cambria Math"/>
                  </w:rPr>
                  <m:t>=0.95</m:t>
                </w:ins>
              </m:r>
            </m:oMath>
          </w:p>
        </w:tc>
      </w:tr>
      <w:tr w:rsidR="00C7232A" w14:paraId="1439BBBD" w14:textId="77777777" w:rsidTr="00B4026B">
        <w:trPr>
          <w:ins w:id="165" w:author="Microsoft Office User" w:date="2024-01-21T15:31:00Z"/>
        </w:trPr>
        <w:tc>
          <w:tcPr>
            <w:tcW w:w="1795" w:type="dxa"/>
          </w:tcPr>
          <w:p w14:paraId="77C31557" w14:textId="77777777" w:rsidR="00C7232A" w:rsidRPr="00F87F28" w:rsidRDefault="00C7232A" w:rsidP="00B4026B">
            <w:pPr>
              <w:rPr>
                <w:ins w:id="166" w:author="Microsoft Office User" w:date="2024-01-21T15:31:00Z"/>
                <w:rFonts w:ascii="Calibri" w:eastAsia="Calibri" w:hAnsi="Calibri" w:cs="Times New Roman"/>
              </w:rPr>
            </w:pPr>
            <m:oMathPara>
              <m:oMath>
                <m:sSubSup>
                  <m:sSubSupPr>
                    <m:ctrlPr>
                      <w:ins w:id="167" w:author="Microsoft Office User" w:date="2024-01-21T15:31:00Z">
                        <w:rPr>
                          <w:rFonts w:ascii="Cambria Math" w:hAnsi="Cambria Math"/>
                          <w:i/>
                        </w:rPr>
                      </w:ins>
                    </m:ctrlPr>
                  </m:sSubSupPr>
                  <m:e>
                    <m:r>
                      <w:ins w:id="168" w:author="Microsoft Office User" w:date="2024-01-21T15:31:00Z">
                        <w:rPr>
                          <w:rFonts w:ascii="Cambria Math" w:hAnsi="Cambria Math"/>
                        </w:rPr>
                        <m:t>z</m:t>
                      </w:ins>
                    </m:r>
                  </m:e>
                  <m:sub>
                    <m:r>
                      <w:ins w:id="169" w:author="Microsoft Office User" w:date="2024-01-21T15:31:00Z">
                        <w:rPr>
                          <w:rFonts w:ascii="Cambria Math" w:hAnsi="Cambria Math"/>
                        </w:rPr>
                        <m:t>elev</m:t>
                      </w:ins>
                    </m:r>
                  </m:sub>
                  <m:sup>
                    <m:r>
                      <w:ins w:id="170" w:author="Microsoft Office User" w:date="2024-01-21T15:31:00Z">
                        <w:rPr>
                          <w:rFonts w:ascii="Cambria Math" w:hAnsi="Cambria Math"/>
                        </w:rPr>
                        <m:t>50</m:t>
                      </w:ins>
                    </m:r>
                  </m:sup>
                </m:sSubSup>
              </m:oMath>
            </m:oMathPara>
          </w:p>
        </w:tc>
        <w:tc>
          <w:tcPr>
            <w:tcW w:w="1890" w:type="dxa"/>
          </w:tcPr>
          <w:p w14:paraId="12169D79" w14:textId="77777777" w:rsidR="00C7232A" w:rsidRDefault="00C7232A" w:rsidP="00B4026B">
            <w:pPr>
              <w:rPr>
                <w:ins w:id="171" w:author="Microsoft Office User" w:date="2024-01-21T15:31:00Z"/>
              </w:rPr>
            </w:pPr>
            <w:ins w:id="172" w:author="Microsoft Office User" w:date="2024-01-21T15:31:00Z">
              <w:r>
                <w:t>1,400 m</w:t>
              </w:r>
            </w:ins>
          </w:p>
        </w:tc>
        <w:tc>
          <w:tcPr>
            <w:tcW w:w="5665" w:type="dxa"/>
          </w:tcPr>
          <w:p w14:paraId="08A3EFF8" w14:textId="77777777" w:rsidR="00C7232A" w:rsidRDefault="00C7232A" w:rsidP="00B4026B">
            <w:pPr>
              <w:rPr>
                <w:ins w:id="173" w:author="Microsoft Office User" w:date="2024-01-21T15:31:00Z"/>
              </w:rPr>
            </w:pPr>
            <w:ins w:id="174" w:author="Microsoft Office User" w:date="2024-01-21T15:31:00Z">
              <w:r>
                <w:t xml:space="preserve">50% of the watershed surface is below this elevation. If the rain-snow transition altitude is </w:t>
              </w:r>
            </w:ins>
            <m:oMath>
              <m:sSubSup>
                <m:sSubSupPr>
                  <m:ctrlPr>
                    <w:ins w:id="175" w:author="Microsoft Office User" w:date="2024-01-21T15:31:00Z">
                      <w:rPr>
                        <w:rFonts w:ascii="Cambria Math" w:hAnsi="Cambria Math"/>
                        <w:i/>
                      </w:rPr>
                    </w:ins>
                  </m:ctrlPr>
                </m:sSubSupPr>
                <m:e>
                  <m:r>
                    <w:ins w:id="176" w:author="Microsoft Office User" w:date="2024-01-21T15:31:00Z">
                      <w:rPr>
                        <w:rFonts w:ascii="Cambria Math" w:hAnsi="Cambria Math"/>
                      </w:rPr>
                      <m:t>z</m:t>
                    </w:ins>
                  </m:r>
                </m:e>
                <m:sub>
                  <m:r>
                    <w:ins w:id="177" w:author="Microsoft Office User" w:date="2024-01-21T15:31:00Z">
                      <w:rPr>
                        <w:rFonts w:ascii="Cambria Math" w:hAnsi="Cambria Math"/>
                      </w:rPr>
                      <m:t>elev</m:t>
                    </w:ins>
                  </m:r>
                </m:sub>
                <m:sup>
                  <m:r>
                    <w:ins w:id="178" w:author="Microsoft Office User" w:date="2024-01-21T15:31:00Z">
                      <w:rPr>
                        <w:rFonts w:ascii="Cambria Math" w:hAnsi="Cambria Math"/>
                      </w:rPr>
                      <m:t>95</m:t>
                    </w:ins>
                  </m:r>
                </m:sup>
              </m:sSubSup>
            </m:oMath>
            <w:ins w:id="179" w:author="Microsoft Office User" w:date="2024-01-21T15:31:00Z">
              <w:r>
                <w:rPr>
                  <w:rFonts w:eastAsiaTheme="minorEastAsia"/>
                </w:rPr>
                <w:t xml:space="preserve">, </w:t>
              </w:r>
            </w:ins>
            <m:oMath>
              <m:sSub>
                <m:sSubPr>
                  <m:ctrlPr>
                    <w:ins w:id="180" w:author="Microsoft Office User" w:date="2024-01-21T15:31:00Z">
                      <w:rPr>
                        <w:rFonts w:ascii="Cambria Math" w:eastAsiaTheme="minorEastAsia" w:hAnsi="Cambria Math"/>
                        <w:i/>
                      </w:rPr>
                    </w:ins>
                  </m:ctrlPr>
                </m:sSubPr>
                <m:e>
                  <m:r>
                    <w:ins w:id="181" w:author="Microsoft Office User" w:date="2024-01-21T15:31:00Z">
                      <w:rPr>
                        <w:rFonts w:ascii="Cambria Math" w:eastAsiaTheme="minorEastAsia" w:hAnsi="Cambria Math"/>
                      </w:rPr>
                      <m:t>F</m:t>
                    </w:ins>
                  </m:r>
                </m:e>
                <m:sub>
                  <m:r>
                    <w:ins w:id="182" w:author="Microsoft Office User" w:date="2024-01-21T15:31:00Z">
                      <w:rPr>
                        <w:rFonts w:ascii="Cambria Math" w:eastAsiaTheme="minorEastAsia" w:hAnsi="Cambria Math"/>
                      </w:rPr>
                      <m:t>R</m:t>
                    </w:ins>
                  </m:r>
                </m:sub>
              </m:sSub>
              <m:r>
                <w:ins w:id="183" w:author="Microsoft Office User" w:date="2024-01-21T15:31:00Z">
                  <w:rPr>
                    <w:rFonts w:ascii="Cambria Math" w:eastAsiaTheme="minorEastAsia" w:hAnsi="Cambria Math"/>
                  </w:rPr>
                  <m:t>=0.5</m:t>
                </w:ins>
              </m:r>
            </m:oMath>
          </w:p>
        </w:tc>
      </w:tr>
      <w:tr w:rsidR="00C7232A" w14:paraId="40558DE0" w14:textId="77777777" w:rsidTr="00B4026B">
        <w:trPr>
          <w:ins w:id="184" w:author="Microsoft Office User" w:date="2024-01-21T15:31:00Z"/>
        </w:trPr>
        <w:tc>
          <w:tcPr>
            <w:tcW w:w="1795" w:type="dxa"/>
          </w:tcPr>
          <w:p w14:paraId="05E3EF72" w14:textId="77777777" w:rsidR="00C7232A" w:rsidRPr="00F87F28" w:rsidRDefault="00C7232A" w:rsidP="00B4026B">
            <w:pPr>
              <w:rPr>
                <w:ins w:id="185" w:author="Microsoft Office User" w:date="2024-01-21T15:31:00Z"/>
                <w:rFonts w:ascii="Calibri" w:eastAsia="Calibri" w:hAnsi="Calibri" w:cs="Times New Roman"/>
              </w:rPr>
            </w:pPr>
            <m:oMathPara>
              <m:oMath>
                <m:sSub>
                  <m:sSubPr>
                    <m:ctrlPr>
                      <w:ins w:id="186" w:author="Microsoft Office User" w:date="2024-01-21T15:31:00Z">
                        <w:rPr>
                          <w:rFonts w:ascii="Cambria Math" w:eastAsia="Calibri" w:hAnsi="Cambria Math" w:cs="Times New Roman"/>
                          <w:i/>
                        </w:rPr>
                      </w:ins>
                    </m:ctrlPr>
                  </m:sSubPr>
                  <m:e>
                    <m:r>
                      <w:ins w:id="187" w:author="Microsoft Office User" w:date="2024-01-21T15:31:00Z">
                        <w:rPr>
                          <w:rFonts w:ascii="Cambria Math" w:eastAsia="Calibri" w:hAnsi="Cambria Math" w:cs="Times New Roman"/>
                        </w:rPr>
                        <m:t>δ</m:t>
                      </w:ins>
                    </m:r>
                  </m:e>
                  <m:sub>
                    <m:r>
                      <w:ins w:id="188" w:author="Microsoft Office User" w:date="2024-01-21T15:31:00Z">
                        <w:rPr>
                          <w:rFonts w:ascii="Cambria Math" w:eastAsia="Calibri" w:hAnsi="Cambria Math" w:cs="Times New Roman"/>
                        </w:rPr>
                        <m:t>up</m:t>
                      </w:ins>
                    </m:r>
                  </m:sub>
                </m:sSub>
              </m:oMath>
            </m:oMathPara>
          </w:p>
        </w:tc>
        <w:tc>
          <w:tcPr>
            <w:tcW w:w="1890" w:type="dxa"/>
          </w:tcPr>
          <w:p w14:paraId="14659B38" w14:textId="77777777" w:rsidR="00C7232A" w:rsidRDefault="00C7232A" w:rsidP="00B4026B">
            <w:pPr>
              <w:rPr>
                <w:ins w:id="189" w:author="Microsoft Office User" w:date="2024-01-21T15:31:00Z"/>
              </w:rPr>
            </w:pPr>
            <w:ins w:id="190" w:author="Microsoft Office User" w:date="2024-01-21T15:31:00Z">
              <w:r>
                <w:t>225 deg</w:t>
              </w:r>
            </w:ins>
          </w:p>
        </w:tc>
        <w:tc>
          <w:tcPr>
            <w:tcW w:w="5665" w:type="dxa"/>
          </w:tcPr>
          <w:p w14:paraId="19006CAB" w14:textId="77777777" w:rsidR="00C7232A" w:rsidRDefault="00C7232A" w:rsidP="00B4026B">
            <w:pPr>
              <w:rPr>
                <w:ins w:id="191" w:author="Microsoft Office User" w:date="2024-01-21T15:31:00Z"/>
              </w:rPr>
            </w:pPr>
            <w:ins w:id="192" w:author="Microsoft Office User" w:date="2024-01-21T15:31:00Z">
              <w:r>
                <w:t>Upslope wind direction. 225 degrees is directly from the southwest. The hypothetical barb in the watershed map shows wind moving from this direction.</w:t>
              </w:r>
            </w:ins>
          </w:p>
        </w:tc>
      </w:tr>
      <w:tr w:rsidR="00C7232A" w14:paraId="1221C020" w14:textId="77777777" w:rsidTr="00B4026B">
        <w:trPr>
          <w:ins w:id="193" w:author="Microsoft Office User" w:date="2024-01-21T15:31:00Z"/>
        </w:trPr>
        <w:tc>
          <w:tcPr>
            <w:tcW w:w="1795" w:type="dxa"/>
          </w:tcPr>
          <w:p w14:paraId="2D30953B" w14:textId="77777777" w:rsidR="00C7232A" w:rsidRPr="009E7A51" w:rsidRDefault="00C7232A" w:rsidP="00B4026B">
            <w:pPr>
              <w:rPr>
                <w:ins w:id="194" w:author="Microsoft Office User" w:date="2024-01-21T15:31:00Z"/>
                <w:rFonts w:ascii="Calibri" w:eastAsia="Calibri" w:hAnsi="Calibri" w:cs="Times New Roman"/>
              </w:rPr>
            </w:pPr>
          </w:p>
        </w:tc>
        <w:tc>
          <w:tcPr>
            <w:tcW w:w="1890" w:type="dxa"/>
          </w:tcPr>
          <w:p w14:paraId="3BD9BD85" w14:textId="77777777" w:rsidR="00C7232A" w:rsidRDefault="00C7232A" w:rsidP="00B4026B">
            <w:pPr>
              <w:rPr>
                <w:ins w:id="195" w:author="Microsoft Office User" w:date="2024-01-21T15:31:00Z"/>
              </w:rPr>
            </w:pPr>
          </w:p>
        </w:tc>
        <w:tc>
          <w:tcPr>
            <w:tcW w:w="5665" w:type="dxa"/>
          </w:tcPr>
          <w:p w14:paraId="2B485CED" w14:textId="77777777" w:rsidR="00C7232A" w:rsidRDefault="00C7232A" w:rsidP="00B4026B">
            <w:pPr>
              <w:rPr>
                <w:ins w:id="196" w:author="Microsoft Office User" w:date="2024-01-21T15:31:00Z"/>
              </w:rPr>
            </w:pPr>
          </w:p>
        </w:tc>
      </w:tr>
    </w:tbl>
    <w:p w14:paraId="33D43ECD" w14:textId="77777777" w:rsidR="00C7232A" w:rsidRDefault="00C7232A" w:rsidP="00C7232A">
      <w:pPr>
        <w:rPr>
          <w:ins w:id="197" w:author="Microsoft Office User" w:date="2024-01-21T15:31:00Z"/>
        </w:rPr>
      </w:pPr>
    </w:p>
    <w:p w14:paraId="707A1AA2" w14:textId="77777777" w:rsidR="00C7232A" w:rsidRPr="00A860F3" w:rsidRDefault="00C7232A" w:rsidP="00C7232A">
      <w:pPr>
        <w:rPr>
          <w:ins w:id="198" w:author="Microsoft Office User" w:date="2024-01-21T15:31:00Z"/>
          <w:b/>
        </w:rPr>
      </w:pPr>
      <w:ins w:id="199" w:author="Microsoft Office User" w:date="2024-01-21T15:31:00Z">
        <w:r w:rsidRPr="00A860F3">
          <w:rPr>
            <w:b/>
          </w:rPr>
          <w:t>Table 2</w:t>
        </w:r>
      </w:ins>
    </w:p>
    <w:tbl>
      <w:tblPr>
        <w:tblStyle w:val="TableGrid"/>
        <w:tblW w:w="0" w:type="auto"/>
        <w:tblLook w:val="04A0" w:firstRow="1" w:lastRow="0" w:firstColumn="1" w:lastColumn="0" w:noHBand="0" w:noVBand="1"/>
      </w:tblPr>
      <w:tblGrid>
        <w:gridCol w:w="3116"/>
        <w:gridCol w:w="1559"/>
        <w:gridCol w:w="4675"/>
      </w:tblGrid>
      <w:tr w:rsidR="00C7232A" w14:paraId="018AD658" w14:textId="77777777" w:rsidTr="00B4026B">
        <w:trPr>
          <w:ins w:id="200" w:author="Microsoft Office User" w:date="2024-01-21T15:31:00Z"/>
        </w:trPr>
        <w:tc>
          <w:tcPr>
            <w:tcW w:w="3116" w:type="dxa"/>
          </w:tcPr>
          <w:p w14:paraId="175CA2BA" w14:textId="77777777" w:rsidR="00C7232A" w:rsidRDefault="00C7232A" w:rsidP="00B4026B">
            <w:pPr>
              <w:rPr>
                <w:ins w:id="201" w:author="Microsoft Office User" w:date="2024-01-21T15:31:00Z"/>
              </w:rPr>
            </w:pPr>
            <w:ins w:id="202" w:author="Microsoft Office User" w:date="2024-01-21T15:31:00Z">
              <w:r>
                <w:t>Instrument</w:t>
              </w:r>
            </w:ins>
          </w:p>
        </w:tc>
        <w:tc>
          <w:tcPr>
            <w:tcW w:w="1559" w:type="dxa"/>
          </w:tcPr>
          <w:p w14:paraId="57DB865F" w14:textId="77777777" w:rsidR="00C7232A" w:rsidRDefault="00C7232A" w:rsidP="00B4026B">
            <w:pPr>
              <w:rPr>
                <w:ins w:id="203" w:author="Microsoft Office User" w:date="2024-01-21T15:31:00Z"/>
              </w:rPr>
            </w:pPr>
            <w:ins w:id="204" w:author="Microsoft Office User" w:date="2024-01-21T15:31:00Z">
              <w:r>
                <w:t>Location</w:t>
              </w:r>
            </w:ins>
          </w:p>
        </w:tc>
        <w:tc>
          <w:tcPr>
            <w:tcW w:w="4675" w:type="dxa"/>
          </w:tcPr>
          <w:p w14:paraId="1BBECB52" w14:textId="77777777" w:rsidR="00C7232A" w:rsidRDefault="00C7232A" w:rsidP="00B4026B">
            <w:pPr>
              <w:rPr>
                <w:ins w:id="205" w:author="Microsoft Office User" w:date="2024-01-21T15:31:00Z"/>
              </w:rPr>
            </w:pPr>
            <w:ins w:id="206" w:author="Microsoft Office User" w:date="2024-01-21T15:31:00Z">
              <w:r>
                <w:t>Measurement</w:t>
              </w:r>
            </w:ins>
          </w:p>
        </w:tc>
      </w:tr>
      <w:tr w:rsidR="00C7232A" w14:paraId="4333EED6" w14:textId="77777777" w:rsidTr="00B4026B">
        <w:trPr>
          <w:ins w:id="207" w:author="Microsoft Office User" w:date="2024-01-21T15:31:00Z"/>
        </w:trPr>
        <w:tc>
          <w:tcPr>
            <w:tcW w:w="3116" w:type="dxa"/>
          </w:tcPr>
          <w:p w14:paraId="464DA15F" w14:textId="77777777" w:rsidR="00C7232A" w:rsidRDefault="00C7232A" w:rsidP="00B4026B">
            <w:pPr>
              <w:rPr>
                <w:ins w:id="208" w:author="Microsoft Office User" w:date="2024-01-21T15:31:00Z"/>
              </w:rPr>
            </w:pPr>
            <w:ins w:id="209" w:author="Microsoft Office User" w:date="2024-01-21T15:31:00Z">
              <w:r>
                <w:t>915 MHz wind profiling radar</w:t>
              </w:r>
            </w:ins>
          </w:p>
        </w:tc>
        <w:tc>
          <w:tcPr>
            <w:tcW w:w="1559" w:type="dxa"/>
          </w:tcPr>
          <w:p w14:paraId="2B348438" w14:textId="77777777" w:rsidR="00C7232A" w:rsidRDefault="00C7232A" w:rsidP="00B4026B">
            <w:pPr>
              <w:rPr>
                <w:ins w:id="210" w:author="Microsoft Office User" w:date="2024-01-21T15:31:00Z"/>
              </w:rPr>
            </w:pPr>
            <w:ins w:id="211" w:author="Microsoft Office User" w:date="2024-01-21T15:31:00Z">
              <w:r>
                <w:t>CCO</w:t>
              </w:r>
            </w:ins>
          </w:p>
        </w:tc>
        <w:tc>
          <w:tcPr>
            <w:tcW w:w="4675" w:type="dxa"/>
          </w:tcPr>
          <w:p w14:paraId="18C11AF5" w14:textId="77777777" w:rsidR="00C7232A" w:rsidRDefault="00C7232A" w:rsidP="00B4026B">
            <w:pPr>
              <w:rPr>
                <w:ins w:id="212" w:author="Microsoft Office User" w:date="2024-01-21T15:31:00Z"/>
              </w:rPr>
            </w:pPr>
            <w:ins w:id="213" w:author="Microsoft Office User" w:date="2024-01-21T15:31:00Z">
              <w:r>
                <w:t>Horizontal wind speed and direction (kt) profiles every hour and every 100 m vertically</w:t>
              </w:r>
            </w:ins>
          </w:p>
        </w:tc>
      </w:tr>
      <w:tr w:rsidR="00C7232A" w14:paraId="082EE986" w14:textId="77777777" w:rsidTr="00B4026B">
        <w:trPr>
          <w:ins w:id="214" w:author="Microsoft Office User" w:date="2024-01-21T15:31:00Z"/>
        </w:trPr>
        <w:tc>
          <w:tcPr>
            <w:tcW w:w="3116" w:type="dxa"/>
          </w:tcPr>
          <w:p w14:paraId="3A5E6CAC" w14:textId="77777777" w:rsidR="00C7232A" w:rsidRDefault="00C7232A" w:rsidP="00B4026B">
            <w:pPr>
              <w:rPr>
                <w:ins w:id="215" w:author="Microsoft Office User" w:date="2024-01-21T15:31:00Z"/>
              </w:rPr>
            </w:pPr>
            <w:ins w:id="216" w:author="Microsoft Office User" w:date="2024-01-21T15:31:00Z">
              <w:r>
                <w:t>FMCW precipitation profiling radar</w:t>
              </w:r>
            </w:ins>
          </w:p>
        </w:tc>
        <w:tc>
          <w:tcPr>
            <w:tcW w:w="1559" w:type="dxa"/>
          </w:tcPr>
          <w:p w14:paraId="537BCFA9" w14:textId="77777777" w:rsidR="00C7232A" w:rsidRDefault="00C7232A" w:rsidP="00B4026B">
            <w:pPr>
              <w:rPr>
                <w:ins w:id="217" w:author="Microsoft Office User" w:date="2024-01-21T15:31:00Z"/>
              </w:rPr>
            </w:pPr>
            <w:ins w:id="218" w:author="Microsoft Office User" w:date="2024-01-21T15:31:00Z">
              <w:r>
                <w:t>OVL</w:t>
              </w:r>
            </w:ins>
          </w:p>
        </w:tc>
        <w:tc>
          <w:tcPr>
            <w:tcW w:w="4675" w:type="dxa"/>
          </w:tcPr>
          <w:p w14:paraId="4FDA63AE" w14:textId="77777777" w:rsidR="00C7232A" w:rsidRDefault="00C7232A" w:rsidP="00B4026B">
            <w:pPr>
              <w:rPr>
                <w:ins w:id="219" w:author="Microsoft Office User" w:date="2024-01-21T15:31:00Z"/>
              </w:rPr>
            </w:pPr>
            <w:ins w:id="220" w:author="Microsoft Office User" w:date="2024-01-21T15:31:00Z">
              <w:r>
                <w:t>Vertical location of rain-snow transition (m) if raining</w:t>
              </w:r>
            </w:ins>
          </w:p>
        </w:tc>
      </w:tr>
      <w:tr w:rsidR="00C7232A" w14:paraId="505B223F" w14:textId="77777777" w:rsidTr="00B4026B">
        <w:trPr>
          <w:ins w:id="221" w:author="Microsoft Office User" w:date="2024-01-21T15:31:00Z"/>
        </w:trPr>
        <w:tc>
          <w:tcPr>
            <w:tcW w:w="3116" w:type="dxa"/>
          </w:tcPr>
          <w:p w14:paraId="0AC16EF5" w14:textId="77777777" w:rsidR="00C7232A" w:rsidRDefault="00C7232A" w:rsidP="00B4026B">
            <w:pPr>
              <w:rPr>
                <w:ins w:id="222" w:author="Microsoft Office User" w:date="2024-01-21T15:31:00Z"/>
              </w:rPr>
            </w:pPr>
            <w:ins w:id="223" w:author="Microsoft Office User" w:date="2024-01-21T15:31:00Z">
              <w:r>
                <w:t>GPS receiver</w:t>
              </w:r>
            </w:ins>
          </w:p>
        </w:tc>
        <w:tc>
          <w:tcPr>
            <w:tcW w:w="1559" w:type="dxa"/>
          </w:tcPr>
          <w:p w14:paraId="39CA661A" w14:textId="77777777" w:rsidR="00C7232A" w:rsidRDefault="00C7232A" w:rsidP="00B4026B">
            <w:pPr>
              <w:rPr>
                <w:ins w:id="224" w:author="Microsoft Office User" w:date="2024-01-21T15:31:00Z"/>
              </w:rPr>
            </w:pPr>
            <w:ins w:id="225" w:author="Microsoft Office User" w:date="2024-01-21T15:31:00Z">
              <w:r>
                <w:t>OVL</w:t>
              </w:r>
            </w:ins>
          </w:p>
        </w:tc>
        <w:tc>
          <w:tcPr>
            <w:tcW w:w="4675" w:type="dxa"/>
          </w:tcPr>
          <w:p w14:paraId="24BBB6A8" w14:textId="77777777" w:rsidR="00C7232A" w:rsidRDefault="00C7232A" w:rsidP="00B4026B">
            <w:pPr>
              <w:rPr>
                <w:ins w:id="226" w:author="Microsoft Office User" w:date="2024-01-21T15:31:00Z"/>
              </w:rPr>
            </w:pPr>
            <w:ins w:id="227" w:author="Microsoft Office User" w:date="2024-01-21T15:31:00Z">
              <w:r>
                <w:t>IWV (cm)</w:t>
              </w:r>
            </w:ins>
          </w:p>
        </w:tc>
      </w:tr>
      <w:tr w:rsidR="00C7232A" w14:paraId="71F5AFD7" w14:textId="77777777" w:rsidTr="00B4026B">
        <w:trPr>
          <w:ins w:id="228" w:author="Microsoft Office User" w:date="2024-01-21T15:31:00Z"/>
        </w:trPr>
        <w:tc>
          <w:tcPr>
            <w:tcW w:w="3116" w:type="dxa"/>
          </w:tcPr>
          <w:p w14:paraId="533DB536" w14:textId="77777777" w:rsidR="00C7232A" w:rsidRDefault="00C7232A" w:rsidP="00B4026B">
            <w:pPr>
              <w:rPr>
                <w:ins w:id="229" w:author="Microsoft Office User" w:date="2024-01-21T15:31:00Z"/>
              </w:rPr>
            </w:pPr>
            <w:ins w:id="230" w:author="Microsoft Office User" w:date="2024-01-21T15:31:00Z">
              <w:r>
                <w:t>Hygrometer</w:t>
              </w:r>
            </w:ins>
          </w:p>
        </w:tc>
        <w:tc>
          <w:tcPr>
            <w:tcW w:w="1559" w:type="dxa"/>
          </w:tcPr>
          <w:p w14:paraId="015DA8CB" w14:textId="77777777" w:rsidR="00C7232A" w:rsidRDefault="00C7232A" w:rsidP="00B4026B">
            <w:pPr>
              <w:rPr>
                <w:ins w:id="231" w:author="Microsoft Office User" w:date="2024-01-21T15:31:00Z"/>
              </w:rPr>
            </w:pPr>
            <w:ins w:id="232" w:author="Microsoft Office User" w:date="2024-01-21T15:31:00Z">
              <w:r>
                <w:t>OVL</w:t>
              </w:r>
            </w:ins>
          </w:p>
        </w:tc>
        <w:tc>
          <w:tcPr>
            <w:tcW w:w="4675" w:type="dxa"/>
          </w:tcPr>
          <w:p w14:paraId="012134DD" w14:textId="77777777" w:rsidR="00C7232A" w:rsidRDefault="00C7232A" w:rsidP="00B4026B">
            <w:pPr>
              <w:rPr>
                <w:ins w:id="233" w:author="Microsoft Office User" w:date="2024-01-21T15:31:00Z"/>
              </w:rPr>
            </w:pPr>
            <w:ins w:id="234" w:author="Microsoft Office User" w:date="2024-01-21T15:31:00Z">
              <w:r>
                <w:t>Water vapor mixing ratio (g kg</w:t>
              </w:r>
              <w:r w:rsidRPr="008C6856">
                <w:rPr>
                  <w:vertAlign w:val="superscript"/>
                </w:rPr>
                <w:t>-1</w:t>
              </w:r>
              <w:r>
                <w:t>)</w:t>
              </w:r>
            </w:ins>
          </w:p>
        </w:tc>
      </w:tr>
      <w:tr w:rsidR="00C7232A" w14:paraId="0F43E142" w14:textId="77777777" w:rsidTr="00B4026B">
        <w:trPr>
          <w:ins w:id="235" w:author="Microsoft Office User" w:date="2024-01-21T15:31:00Z"/>
        </w:trPr>
        <w:tc>
          <w:tcPr>
            <w:tcW w:w="3116" w:type="dxa"/>
          </w:tcPr>
          <w:p w14:paraId="7967C139" w14:textId="77777777" w:rsidR="00C7232A" w:rsidRDefault="00C7232A" w:rsidP="00B4026B">
            <w:pPr>
              <w:rPr>
                <w:ins w:id="236" w:author="Microsoft Office User" w:date="2024-01-21T15:31:00Z"/>
              </w:rPr>
            </w:pPr>
            <w:ins w:id="237" w:author="Microsoft Office User" w:date="2024-01-21T15:31:00Z">
              <w:r>
                <w:t>Rain-gauge</w:t>
              </w:r>
            </w:ins>
          </w:p>
        </w:tc>
        <w:tc>
          <w:tcPr>
            <w:tcW w:w="1559" w:type="dxa"/>
          </w:tcPr>
          <w:p w14:paraId="1C6CB1CD" w14:textId="77777777" w:rsidR="00C7232A" w:rsidRDefault="00C7232A" w:rsidP="00B4026B">
            <w:pPr>
              <w:rPr>
                <w:ins w:id="238" w:author="Microsoft Office User" w:date="2024-01-21T15:31:00Z"/>
              </w:rPr>
            </w:pPr>
            <w:ins w:id="239" w:author="Microsoft Office User" w:date="2024-01-21T15:31:00Z">
              <w:r>
                <w:t>JGP</w:t>
              </w:r>
            </w:ins>
          </w:p>
        </w:tc>
        <w:tc>
          <w:tcPr>
            <w:tcW w:w="4675" w:type="dxa"/>
          </w:tcPr>
          <w:p w14:paraId="10EDD653" w14:textId="77777777" w:rsidR="00C7232A" w:rsidRDefault="00C7232A" w:rsidP="00B4026B">
            <w:pPr>
              <w:rPr>
                <w:ins w:id="240" w:author="Microsoft Office User" w:date="2024-01-21T15:31:00Z"/>
              </w:rPr>
            </w:pPr>
            <w:ins w:id="241" w:author="Microsoft Office User" w:date="2024-01-21T15:31:00Z">
              <w:r>
                <w:t>Accumulated precipitation (inch)</w:t>
              </w:r>
            </w:ins>
          </w:p>
        </w:tc>
      </w:tr>
    </w:tbl>
    <w:p w14:paraId="3A254FCF" w14:textId="77777777" w:rsidR="00C7232A" w:rsidRDefault="00C7232A" w:rsidP="00C7232A">
      <w:pPr>
        <w:rPr>
          <w:ins w:id="242" w:author="Microsoft Office User" w:date="2024-01-21T15:31:00Z"/>
        </w:rPr>
      </w:pPr>
    </w:p>
    <w:p w14:paraId="44737FD5" w14:textId="77777777" w:rsidR="00C7232A" w:rsidRDefault="00C7232A" w:rsidP="00C7232A">
      <w:pPr>
        <w:rPr>
          <w:ins w:id="243" w:author="Microsoft Office User" w:date="2024-01-21T15:31:00Z"/>
        </w:rPr>
      </w:pPr>
      <w:ins w:id="244" w:author="Microsoft Office User" w:date="2024-01-21T15:31:00Z">
        <w:r w:rsidRPr="00A860F3">
          <w:rPr>
            <w:b/>
          </w:rPr>
          <w:t>Helpful Formulas</w:t>
        </w:r>
        <w:r>
          <w:t>:</w:t>
        </w:r>
      </w:ins>
    </w:p>
    <w:p w14:paraId="1DFBDABC" w14:textId="77777777" w:rsidR="00C7232A" w:rsidRPr="00C47997" w:rsidRDefault="00C7232A" w:rsidP="00C7232A">
      <w:pPr>
        <w:pStyle w:val="ListParagraph"/>
        <w:numPr>
          <w:ilvl w:val="0"/>
          <w:numId w:val="4"/>
        </w:numPr>
        <w:spacing w:after="0" w:line="240" w:lineRule="auto"/>
        <w:rPr>
          <w:ins w:id="245" w:author="Microsoft Office User" w:date="2024-01-21T15:31:00Z"/>
        </w:rPr>
      </w:pPr>
      <m:oMath>
        <m:r>
          <w:ins w:id="246" w:author="Microsoft Office User" w:date="2024-01-21T15:31:00Z">
            <w:rPr>
              <w:rFonts w:ascii="Cambria Math" w:hAnsi="Cambria Math"/>
            </w:rPr>
            <m:t>BUF=IWV*</m:t>
          </w:ins>
        </m:r>
        <m:d>
          <m:dPr>
            <m:begChr m:val="|"/>
            <m:endChr m:val="|"/>
            <m:ctrlPr>
              <w:ins w:id="247" w:author="Microsoft Office User" w:date="2024-01-21T15:31:00Z">
                <w:rPr>
                  <w:rFonts w:ascii="Cambria Math" w:hAnsi="Cambria Math"/>
                  <w:i/>
                </w:rPr>
              </w:ins>
            </m:ctrlPr>
          </m:dPr>
          <m:e>
            <m:sSub>
              <m:sSubPr>
                <m:ctrlPr>
                  <w:ins w:id="248" w:author="Microsoft Office User" w:date="2024-01-21T15:31:00Z">
                    <w:rPr>
                      <w:rFonts w:ascii="Cambria Math" w:hAnsi="Cambria Math"/>
                      <w:i/>
                    </w:rPr>
                  </w:ins>
                </m:ctrlPr>
              </m:sSubPr>
              <m:e>
                <m:r>
                  <w:ins w:id="249" w:author="Microsoft Office User" w:date="2024-01-21T15:31:00Z">
                    <w:rPr>
                      <w:rFonts w:ascii="Cambria Math" w:hAnsi="Cambria Math"/>
                    </w:rPr>
                    <m:t>u</m:t>
                  </w:ins>
                </m:r>
              </m:e>
              <m:sub>
                <m:r>
                  <w:ins w:id="250" w:author="Microsoft Office User" w:date="2024-01-21T15:31:00Z">
                    <w:rPr>
                      <w:rFonts w:ascii="Cambria Math" w:hAnsi="Cambria Math"/>
                    </w:rPr>
                    <m:t>ctl</m:t>
                  </w:ins>
                </m:r>
              </m:sub>
            </m:sSub>
          </m:e>
        </m:d>
        <m:r>
          <w:ins w:id="251" w:author="Microsoft Office User" w:date="2024-01-21T15:31:00Z">
            <m:rPr>
              <m:sty m:val="p"/>
            </m:rPr>
            <w:rPr>
              <w:rFonts w:ascii="Cambria Math" w:eastAsiaTheme="minorEastAsia" w:hAnsi="Cambria Math"/>
            </w:rPr>
            <m:t>*cos⁡</m:t>
          </w:ins>
        </m:r>
        <m:r>
          <w:ins w:id="252" w:author="Microsoft Office User" w:date="2024-01-21T15:31:00Z">
            <w:rPr>
              <w:rFonts w:ascii="Cambria Math" w:eastAsiaTheme="minorEastAsia" w:hAnsi="Cambria Math"/>
            </w:rPr>
            <m:t>(</m:t>
          </w:ins>
        </m:r>
        <m:sSub>
          <m:sSubPr>
            <m:ctrlPr>
              <w:ins w:id="253" w:author="Microsoft Office User" w:date="2024-01-21T15:31:00Z">
                <w:rPr>
                  <w:rFonts w:ascii="Cambria Math" w:eastAsiaTheme="minorEastAsia" w:hAnsi="Cambria Math"/>
                  <w:i/>
                </w:rPr>
              </w:ins>
            </m:ctrlPr>
          </m:sSubPr>
          <m:e>
            <m:r>
              <w:ins w:id="254" w:author="Microsoft Office User" w:date="2024-01-21T15:31:00Z">
                <w:rPr>
                  <w:rFonts w:ascii="Cambria Math" w:eastAsiaTheme="minorEastAsia" w:hAnsi="Cambria Math"/>
                </w:rPr>
                <m:t>δ</m:t>
              </w:ins>
            </m:r>
          </m:e>
          <m:sub>
            <m:r>
              <w:ins w:id="255" w:author="Microsoft Office User" w:date="2024-01-21T15:31:00Z">
                <w:rPr>
                  <w:rFonts w:ascii="Cambria Math" w:eastAsiaTheme="minorEastAsia" w:hAnsi="Cambria Math"/>
                </w:rPr>
                <m:t>wind</m:t>
              </w:ins>
            </m:r>
          </m:sub>
        </m:sSub>
        <m:r>
          <w:ins w:id="256" w:author="Microsoft Office User" w:date="2024-01-21T15:31:00Z">
            <w:rPr>
              <w:rFonts w:ascii="Cambria Math" w:eastAsiaTheme="minorEastAsia" w:hAnsi="Cambria Math"/>
            </w:rPr>
            <m:t xml:space="preserve">- </m:t>
          </w:ins>
        </m:r>
        <m:sSub>
          <m:sSubPr>
            <m:ctrlPr>
              <w:ins w:id="257" w:author="Microsoft Office User" w:date="2024-01-21T15:31:00Z">
                <w:rPr>
                  <w:rFonts w:ascii="Cambria Math" w:eastAsiaTheme="minorEastAsia" w:hAnsi="Cambria Math"/>
                  <w:i/>
                </w:rPr>
              </w:ins>
            </m:ctrlPr>
          </m:sSubPr>
          <m:e>
            <m:r>
              <w:ins w:id="258" w:author="Microsoft Office User" w:date="2024-01-21T15:31:00Z">
                <w:rPr>
                  <w:rFonts w:ascii="Cambria Math" w:eastAsiaTheme="minorEastAsia" w:hAnsi="Cambria Math"/>
                </w:rPr>
                <m:t>δ</m:t>
              </w:ins>
            </m:r>
          </m:e>
          <m:sub>
            <m:r>
              <w:ins w:id="259" w:author="Microsoft Office User" w:date="2024-01-21T15:31:00Z">
                <w:rPr>
                  <w:rFonts w:ascii="Cambria Math" w:eastAsiaTheme="minorEastAsia" w:hAnsi="Cambria Math"/>
                </w:rPr>
                <m:t>up</m:t>
              </w:ins>
            </m:r>
          </m:sub>
        </m:sSub>
        <m:r>
          <w:ins w:id="260" w:author="Microsoft Office User" w:date="2024-01-21T15:31:00Z">
            <w:rPr>
              <w:rFonts w:ascii="Cambria Math" w:eastAsiaTheme="minorEastAsia" w:hAnsi="Cambria Math"/>
            </w:rPr>
            <m:t>)</m:t>
          </w:ins>
        </m:r>
      </m:oMath>
      <w:ins w:id="261" w:author="Microsoft Office User" w:date="2024-01-21T15:31:00Z">
        <w:r>
          <w:rPr>
            <w:rFonts w:eastAsiaTheme="minorEastAsia"/>
          </w:rPr>
          <w:t xml:space="preserve"> </w:t>
        </w:r>
      </w:ins>
    </w:p>
    <w:p w14:paraId="6203154B" w14:textId="77777777" w:rsidR="00C7232A" w:rsidRDefault="00C7232A" w:rsidP="00C7232A">
      <w:pPr>
        <w:ind w:left="1440"/>
        <w:rPr>
          <w:ins w:id="262" w:author="Microsoft Office User" w:date="2024-01-21T15:31:00Z"/>
          <w:rFonts w:eastAsiaTheme="minorEastAsia"/>
        </w:rPr>
      </w:pPr>
      <w:ins w:id="263" w:author="Microsoft Office User" w:date="2024-01-21T15:31:00Z">
        <w:r w:rsidRPr="00C47997">
          <w:rPr>
            <w:rFonts w:eastAsiaTheme="minorEastAsia"/>
          </w:rPr>
          <w:t xml:space="preserve">Bulk Upslope Flux (AR strength), </w:t>
        </w:r>
      </w:ins>
      <m:oMath>
        <m:sSub>
          <m:sSubPr>
            <m:ctrlPr>
              <w:ins w:id="264" w:author="Microsoft Office User" w:date="2024-01-21T15:31:00Z">
                <w:rPr>
                  <w:rFonts w:ascii="Cambria Math" w:eastAsiaTheme="minorEastAsia" w:hAnsi="Cambria Math"/>
                  <w:i/>
                </w:rPr>
              </w:ins>
            </m:ctrlPr>
          </m:sSubPr>
          <m:e>
            <m:r>
              <w:ins w:id="265" w:author="Microsoft Office User" w:date="2024-01-21T15:31:00Z">
                <w:rPr>
                  <w:rFonts w:ascii="Cambria Math" w:eastAsiaTheme="minorEastAsia" w:hAnsi="Cambria Math"/>
                </w:rPr>
                <m:t>δ</m:t>
              </w:ins>
            </m:r>
          </m:e>
          <m:sub>
            <m:r>
              <w:ins w:id="266" w:author="Microsoft Office User" w:date="2024-01-21T15:31:00Z">
                <w:rPr>
                  <w:rFonts w:ascii="Cambria Math" w:eastAsiaTheme="minorEastAsia" w:hAnsi="Cambria Math"/>
                </w:rPr>
                <m:t>wind</m:t>
              </w:ins>
            </m:r>
          </m:sub>
        </m:sSub>
        <m:r>
          <w:ins w:id="267" w:author="Microsoft Office User" w:date="2024-01-21T15:31:00Z">
            <w:rPr>
              <w:rFonts w:ascii="Cambria Math" w:eastAsiaTheme="minorEastAsia" w:hAnsi="Cambria Math"/>
            </w:rPr>
            <m:t xml:space="preserve"> </m:t>
          </w:ins>
        </m:r>
      </m:oMath>
      <w:ins w:id="268" w:author="Microsoft Office User" w:date="2024-01-21T15:31:00Z">
        <w:r w:rsidRPr="00C47997">
          <w:rPr>
            <w:rFonts w:eastAsiaTheme="minorEastAsia"/>
          </w:rPr>
          <w:t xml:space="preserve">is the direction (angle) of the </w:t>
        </w:r>
        <w:r>
          <w:rPr>
            <w:rFonts w:eastAsiaTheme="minorEastAsia"/>
          </w:rPr>
          <w:t xml:space="preserve">controlling layer </w:t>
        </w:r>
        <w:r w:rsidRPr="00C47997">
          <w:rPr>
            <w:rFonts w:eastAsiaTheme="minorEastAsia"/>
          </w:rPr>
          <w:t>wind</w:t>
        </w:r>
        <w:r>
          <w:rPr>
            <w:rFonts w:eastAsiaTheme="minorEastAsia"/>
          </w:rPr>
          <w:t xml:space="preserve">, </w:t>
        </w:r>
      </w:ins>
      <m:oMath>
        <m:d>
          <m:dPr>
            <m:begChr m:val="|"/>
            <m:endChr m:val="|"/>
            <m:ctrlPr>
              <w:ins w:id="269" w:author="Microsoft Office User" w:date="2024-01-21T15:31:00Z">
                <w:rPr>
                  <w:rFonts w:ascii="Cambria Math" w:hAnsi="Cambria Math"/>
                  <w:i/>
                </w:rPr>
              </w:ins>
            </m:ctrlPr>
          </m:dPr>
          <m:e>
            <m:sSub>
              <m:sSubPr>
                <m:ctrlPr>
                  <w:ins w:id="270" w:author="Microsoft Office User" w:date="2024-01-21T15:31:00Z">
                    <w:rPr>
                      <w:rFonts w:ascii="Cambria Math" w:hAnsi="Cambria Math"/>
                      <w:i/>
                    </w:rPr>
                  </w:ins>
                </m:ctrlPr>
              </m:sSubPr>
              <m:e>
                <m:r>
                  <w:ins w:id="271" w:author="Microsoft Office User" w:date="2024-01-21T15:31:00Z">
                    <w:rPr>
                      <w:rFonts w:ascii="Cambria Math" w:hAnsi="Cambria Math"/>
                    </w:rPr>
                    <m:t>u</m:t>
                  </w:ins>
                </m:r>
              </m:e>
              <m:sub>
                <m:r>
                  <w:ins w:id="272" w:author="Microsoft Office User" w:date="2024-01-21T15:31:00Z">
                    <w:rPr>
                      <w:rFonts w:ascii="Cambria Math" w:hAnsi="Cambria Math"/>
                    </w:rPr>
                    <m:t>ctl</m:t>
                  </w:ins>
                </m:r>
              </m:sub>
            </m:sSub>
          </m:e>
        </m:d>
      </m:oMath>
      <w:ins w:id="273" w:author="Microsoft Office User" w:date="2024-01-21T15:31:00Z">
        <w:r>
          <w:rPr>
            <w:rFonts w:eastAsiaTheme="minorEastAsia"/>
          </w:rPr>
          <w:t xml:space="preserve"> is the magnitude of the controlling layer wind.</w:t>
        </w:r>
      </w:ins>
    </w:p>
    <w:p w14:paraId="2B54C486" w14:textId="77777777" w:rsidR="00C7232A" w:rsidRPr="00483EF1" w:rsidRDefault="00C7232A" w:rsidP="00C7232A">
      <w:pPr>
        <w:ind w:left="1440"/>
        <w:rPr>
          <w:ins w:id="274" w:author="Microsoft Office User" w:date="2024-01-21T15:31:00Z"/>
        </w:rPr>
      </w:pPr>
    </w:p>
    <w:p w14:paraId="6E042032" w14:textId="77777777" w:rsidR="00C7232A" w:rsidRPr="00A860F3" w:rsidRDefault="00C7232A" w:rsidP="00C7232A">
      <w:pPr>
        <w:pStyle w:val="ListParagraph"/>
        <w:numPr>
          <w:ilvl w:val="0"/>
          <w:numId w:val="4"/>
        </w:numPr>
        <w:spacing w:after="0" w:line="240" w:lineRule="auto"/>
        <w:rPr>
          <w:ins w:id="275" w:author="Microsoft Office User" w:date="2024-01-21T15:31:00Z"/>
        </w:rPr>
      </w:pPr>
      <m:oMath>
        <m:sSub>
          <m:sSubPr>
            <m:ctrlPr>
              <w:ins w:id="276" w:author="Microsoft Office User" w:date="2024-01-21T15:31:00Z">
                <w:rPr>
                  <w:rFonts w:ascii="Cambria Math" w:hAnsi="Cambria Math"/>
                  <w:i/>
                </w:rPr>
              </w:ins>
            </m:ctrlPr>
          </m:sSubPr>
          <m:e>
            <m:r>
              <w:ins w:id="277" w:author="Microsoft Office User" w:date="2024-01-21T15:31:00Z">
                <w:rPr>
                  <w:rFonts w:ascii="Cambria Math" w:hAnsi="Cambria Math"/>
                </w:rPr>
                <m:t>R</m:t>
              </w:ins>
            </m:r>
          </m:e>
          <m:sub>
            <m:r>
              <w:ins w:id="278" w:author="Microsoft Office User" w:date="2024-01-21T15:31:00Z">
                <w:rPr>
                  <w:rFonts w:ascii="Cambria Math" w:hAnsi="Cambria Math"/>
                </w:rPr>
                <m:t>MAX</m:t>
              </w:ins>
            </m:r>
          </m:sub>
        </m:sSub>
        <m:r>
          <w:ins w:id="279" w:author="Microsoft Office User" w:date="2024-01-21T15:31:00Z">
            <w:rPr>
              <w:rFonts w:ascii="Cambria Math" w:hAnsi="Cambria Math"/>
            </w:rPr>
            <m:t>=</m:t>
          </w:ins>
        </m:r>
        <m:sSub>
          <m:sSubPr>
            <m:ctrlPr>
              <w:ins w:id="280" w:author="Microsoft Office User" w:date="2024-01-21T15:31:00Z">
                <w:rPr>
                  <w:rFonts w:ascii="Cambria Math" w:hAnsi="Cambria Math"/>
                  <w:i/>
                </w:rPr>
              </w:ins>
            </m:ctrlPr>
          </m:sSubPr>
          <m:e>
            <m:r>
              <w:ins w:id="281" w:author="Microsoft Office User" w:date="2024-01-21T15:31:00Z">
                <w:rPr>
                  <w:rFonts w:ascii="Cambria Math" w:hAnsi="Cambria Math"/>
                </w:rPr>
                <m:t>P</m:t>
              </w:ins>
            </m:r>
          </m:e>
          <m:sub>
            <m:r>
              <w:ins w:id="282" w:author="Microsoft Office User" w:date="2024-01-21T15:31:00Z">
                <w:rPr>
                  <w:rFonts w:ascii="Cambria Math" w:hAnsi="Cambria Math"/>
                </w:rPr>
                <m:t>r</m:t>
              </w:ins>
            </m:r>
          </m:sub>
        </m:sSub>
        <m:r>
          <w:ins w:id="283" w:author="Microsoft Office User" w:date="2024-01-21T15:31:00Z">
            <w:rPr>
              <w:rFonts w:ascii="Cambria Math" w:hAnsi="Cambria Math"/>
            </w:rPr>
            <m:t>*</m:t>
          </w:ins>
        </m:r>
        <m:sSub>
          <m:sSubPr>
            <m:ctrlPr>
              <w:ins w:id="284" w:author="Microsoft Office User" w:date="2024-01-21T15:31:00Z">
                <w:rPr>
                  <w:rFonts w:ascii="Cambria Math" w:hAnsi="Cambria Math"/>
                  <w:i/>
                </w:rPr>
              </w:ins>
            </m:ctrlPr>
          </m:sSubPr>
          <m:e>
            <m:r>
              <w:ins w:id="285" w:author="Microsoft Office User" w:date="2024-01-21T15:31:00Z">
                <w:rPr>
                  <w:rFonts w:ascii="Cambria Math" w:hAnsi="Cambria Math"/>
                </w:rPr>
                <m:t>A</m:t>
              </w:ins>
            </m:r>
          </m:e>
          <m:sub>
            <m:r>
              <w:ins w:id="286" w:author="Microsoft Office User" w:date="2024-01-21T15:31:00Z">
                <w:rPr>
                  <w:rFonts w:ascii="Cambria Math" w:hAnsi="Cambria Math"/>
                </w:rPr>
                <m:t>W</m:t>
              </w:ins>
            </m:r>
          </m:sub>
        </m:sSub>
        <m:r>
          <w:ins w:id="287" w:author="Microsoft Office User" w:date="2024-01-21T15:31:00Z">
            <w:rPr>
              <w:rFonts w:ascii="Cambria Math" w:hAnsi="Cambria Math"/>
            </w:rPr>
            <m:t>*</m:t>
          </w:ins>
        </m:r>
        <m:sSub>
          <m:sSubPr>
            <m:ctrlPr>
              <w:ins w:id="288" w:author="Microsoft Office User" w:date="2024-01-21T15:31:00Z">
                <w:rPr>
                  <w:rFonts w:ascii="Cambria Math" w:hAnsi="Cambria Math"/>
                  <w:i/>
                </w:rPr>
              </w:ins>
            </m:ctrlPr>
          </m:sSubPr>
          <m:e>
            <m:r>
              <w:ins w:id="289" w:author="Microsoft Office User" w:date="2024-01-21T15:31:00Z">
                <w:rPr>
                  <w:rFonts w:ascii="Cambria Math" w:hAnsi="Cambria Math"/>
                </w:rPr>
                <m:t>F</m:t>
              </w:ins>
            </m:r>
          </m:e>
          <m:sub>
            <m:r>
              <w:ins w:id="290" w:author="Microsoft Office User" w:date="2024-01-21T15:31:00Z">
                <w:rPr>
                  <w:rFonts w:ascii="Cambria Math" w:hAnsi="Cambria Math"/>
                </w:rPr>
                <m:t>R</m:t>
              </w:ins>
            </m:r>
          </m:sub>
        </m:sSub>
      </m:oMath>
      <w:ins w:id="291" w:author="Microsoft Office User" w:date="2024-01-21T15:31:00Z">
        <w:r>
          <w:rPr>
            <w:rFonts w:eastAsiaTheme="minorEastAsia"/>
          </w:rPr>
          <w:t xml:space="preserve">; Maximum potential runoff from watershed. </w:t>
        </w:r>
        <w:proofErr w:type="spellStart"/>
        <w:r w:rsidRPr="00A860F3">
          <w:rPr>
            <w:rFonts w:eastAsiaTheme="minorEastAsia"/>
            <w:i/>
          </w:rPr>
          <w:t>P</w:t>
        </w:r>
        <w:r w:rsidRPr="00A860F3">
          <w:rPr>
            <w:rFonts w:eastAsiaTheme="minorEastAsia"/>
            <w:i/>
            <w:vertAlign w:val="subscript"/>
          </w:rPr>
          <w:t>r</w:t>
        </w:r>
        <w:proofErr w:type="spellEnd"/>
        <w:r>
          <w:rPr>
            <w:rFonts w:eastAsiaTheme="minorEastAsia"/>
          </w:rPr>
          <w:t xml:space="preserve"> is the accumulated rain.</w:t>
        </w:r>
      </w:ins>
    </w:p>
    <w:p w14:paraId="2F53FE00" w14:textId="77777777" w:rsidR="00C7232A" w:rsidRDefault="00C7232A" w:rsidP="00C7232A">
      <w:pPr>
        <w:rPr>
          <w:ins w:id="292" w:author="Microsoft Office User" w:date="2024-01-21T15:31:00Z"/>
        </w:rPr>
      </w:pPr>
    </w:p>
    <w:p w14:paraId="444405C4" w14:textId="77777777" w:rsidR="00C7232A" w:rsidRDefault="00C7232A" w:rsidP="00C7232A">
      <w:pPr>
        <w:rPr>
          <w:ins w:id="293" w:author="Microsoft Office User" w:date="2024-01-21T15:31:00Z"/>
          <w:b/>
        </w:rPr>
      </w:pPr>
      <w:ins w:id="294" w:author="Microsoft Office User" w:date="2024-01-21T15:31:00Z">
        <w:r>
          <w:rPr>
            <w:b/>
          </w:rPr>
          <w:br w:type="page"/>
        </w:r>
      </w:ins>
    </w:p>
    <w:p w14:paraId="009DF9C9" w14:textId="77777777" w:rsidR="00C7232A" w:rsidRDefault="00C7232A" w:rsidP="00C7232A">
      <w:pPr>
        <w:rPr>
          <w:ins w:id="295" w:author="Microsoft Office User" w:date="2024-01-21T15:31:00Z"/>
          <w:b/>
        </w:rPr>
      </w:pPr>
    </w:p>
    <w:p w14:paraId="478455BB" w14:textId="77777777" w:rsidR="00C7232A" w:rsidRDefault="00C7232A" w:rsidP="00C7232A">
      <w:pPr>
        <w:rPr>
          <w:ins w:id="296" w:author="Microsoft Office User" w:date="2024-01-21T15:31:00Z"/>
        </w:rPr>
      </w:pPr>
      <w:ins w:id="297" w:author="Microsoft Office User" w:date="2024-01-21T15:31:00Z">
        <w:r w:rsidRPr="00A860F3">
          <w:rPr>
            <w:b/>
          </w:rPr>
          <w:t>How to Find Wind Direction</w:t>
        </w:r>
        <w:r>
          <w:t>:</w:t>
        </w:r>
      </w:ins>
    </w:p>
    <w:p w14:paraId="3AD9CC3D" w14:textId="77777777" w:rsidR="00C7232A" w:rsidRDefault="00C7232A" w:rsidP="00C7232A">
      <w:pPr>
        <w:rPr>
          <w:ins w:id="298" w:author="Microsoft Office User" w:date="2024-01-21T15:31:00Z"/>
        </w:rPr>
      </w:pPr>
      <w:ins w:id="299" w:author="Microsoft Office User" w:date="2024-01-21T15:31:00Z">
        <w:r>
          <w:rPr>
            <w:noProof/>
          </w:rPr>
          <w:drawing>
            <wp:inline distT="0" distB="0" distL="0" distR="0" wp14:anchorId="42C49441" wp14:editId="0A7853BD">
              <wp:extent cx="3115733" cy="1393505"/>
              <wp:effectExtent l="0" t="0" r="0" b="3810"/>
              <wp:docPr id="1451793708" name="Picture 145179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ing wind direction.png"/>
                      <pic:cNvPicPr/>
                    </pic:nvPicPr>
                    <pic:blipFill>
                      <a:blip r:embed="rId40">
                        <a:extLst>
                          <a:ext uri="{28A0092B-C50C-407E-A947-70E740481C1C}">
                            <a14:useLocalDpi xmlns:a14="http://schemas.microsoft.com/office/drawing/2010/main" val="0"/>
                          </a:ext>
                        </a:extLst>
                      </a:blip>
                      <a:stretch>
                        <a:fillRect/>
                      </a:stretch>
                    </pic:blipFill>
                    <pic:spPr>
                      <a:xfrm>
                        <a:off x="0" y="0"/>
                        <a:ext cx="3172131" cy="1418729"/>
                      </a:xfrm>
                      <a:prstGeom prst="rect">
                        <a:avLst/>
                      </a:prstGeom>
                    </pic:spPr>
                  </pic:pic>
                </a:graphicData>
              </a:graphic>
            </wp:inline>
          </w:drawing>
        </w:r>
      </w:ins>
    </w:p>
    <w:p w14:paraId="507D1547" w14:textId="77777777" w:rsidR="00C7232A" w:rsidRDefault="00C7232A" w:rsidP="00C7232A">
      <w:pPr>
        <w:jc w:val="both"/>
        <w:rPr>
          <w:ins w:id="300" w:author="Microsoft Office User" w:date="2024-01-21T15:31:00Z"/>
        </w:rPr>
      </w:pPr>
      <w:ins w:id="301" w:author="Microsoft Office User" w:date="2024-01-21T15:31:00Z">
        <w:r>
          <w:t xml:space="preserve">In Meteorology, </w:t>
        </w:r>
        <w:r>
          <w:sym w:font="Symbol" w:char="F064"/>
        </w:r>
        <w:r>
          <w:t xml:space="preserve"> = N = 0</w:t>
        </w:r>
        <w:r>
          <w:rPr>
            <w:vertAlign w:val="superscript"/>
          </w:rPr>
          <w:t>o</w:t>
        </w:r>
        <w:r>
          <w:t xml:space="preserve"> refers to wind blowing from the North (from top of y axis). Directions increase clockwise from there: E = 90</w:t>
        </w:r>
        <w:r>
          <w:rPr>
            <w:vertAlign w:val="superscript"/>
          </w:rPr>
          <w:t>o</w:t>
        </w:r>
        <w:r>
          <w:t>, S = 180</w:t>
        </w:r>
        <w:r>
          <w:rPr>
            <w:vertAlign w:val="superscript"/>
          </w:rPr>
          <w:t>o</w:t>
        </w:r>
        <w:r>
          <w:t>, W = 270</w:t>
        </w:r>
        <w:r>
          <w:rPr>
            <w:vertAlign w:val="superscript"/>
          </w:rPr>
          <w:t>o</w:t>
        </w:r>
        <w:r>
          <w:t>.</w:t>
        </w:r>
        <w:r>
          <w:br w:type="page"/>
        </w:r>
      </w:ins>
    </w:p>
    <w:p w14:paraId="69A62BD1" w14:textId="77777777" w:rsidR="00C7232A" w:rsidRDefault="00C7232A" w:rsidP="00C7232A">
      <w:pPr>
        <w:rPr>
          <w:ins w:id="302" w:author="Microsoft Office User" w:date="2024-01-21T15:31:00Z"/>
        </w:rPr>
      </w:pPr>
      <w:ins w:id="303" w:author="Microsoft Office User" w:date="2024-01-21T15:31:00Z">
        <w:r w:rsidRPr="00C1660C">
          <w:rPr>
            <w:b/>
          </w:rPr>
          <w:lastRenderedPageBreak/>
          <w:t>Assignment</w:t>
        </w:r>
        <w:r>
          <w:t>:</w:t>
        </w:r>
      </w:ins>
    </w:p>
    <w:p w14:paraId="26EBE7C4" w14:textId="77777777" w:rsidR="00C7232A" w:rsidRDefault="00C7232A" w:rsidP="00C7232A">
      <w:pPr>
        <w:pStyle w:val="ListParagraph"/>
        <w:numPr>
          <w:ilvl w:val="0"/>
          <w:numId w:val="3"/>
        </w:numPr>
        <w:spacing w:after="0" w:line="240" w:lineRule="auto"/>
        <w:rPr>
          <w:ins w:id="304" w:author="Microsoft Office User" w:date="2024-01-21T15:31:00Z"/>
        </w:rPr>
      </w:pPr>
      <w:ins w:id="305" w:author="Microsoft Office User" w:date="2024-01-21T15:31:00Z">
        <w:r>
          <w:t>(2 points) Based on our definition of severe weather and the background section above, was the failure of the Oroville Spillway necessary to make this a severe weather event? Why or why not?</w:t>
        </w:r>
      </w:ins>
    </w:p>
    <w:p w14:paraId="432700D3" w14:textId="77777777" w:rsidR="00C7232A" w:rsidRDefault="00C7232A" w:rsidP="00C7232A">
      <w:pPr>
        <w:rPr>
          <w:ins w:id="306" w:author="Microsoft Office User" w:date="2024-01-21T15:31:00Z"/>
        </w:rPr>
      </w:pPr>
    </w:p>
    <w:p w14:paraId="4A578873" w14:textId="77777777" w:rsidR="00C7232A" w:rsidRDefault="00C7232A" w:rsidP="00C7232A">
      <w:pPr>
        <w:rPr>
          <w:ins w:id="307" w:author="Microsoft Office User" w:date="2024-01-21T15:31:00Z"/>
        </w:rPr>
      </w:pPr>
      <w:ins w:id="308" w:author="Microsoft Office User" w:date="2024-01-21T15:31:00Z">
        <w:r>
          <w:t>Part 1: Analyze the wind-profiling radar during the event to pick out the most problematic periods during this AR.</w:t>
        </w:r>
      </w:ins>
    </w:p>
    <w:p w14:paraId="1B1A8FE7" w14:textId="77777777" w:rsidR="00C7232A" w:rsidRDefault="00C7232A" w:rsidP="00C7232A">
      <w:pPr>
        <w:rPr>
          <w:ins w:id="309" w:author="Microsoft Office User" w:date="2024-01-21T15:31:00Z"/>
        </w:rPr>
      </w:pPr>
    </w:p>
    <w:p w14:paraId="650F4883" w14:textId="77777777" w:rsidR="00C7232A" w:rsidRDefault="00C7232A" w:rsidP="00C7232A">
      <w:pPr>
        <w:pStyle w:val="ListParagraph"/>
        <w:numPr>
          <w:ilvl w:val="0"/>
          <w:numId w:val="3"/>
        </w:numPr>
        <w:spacing w:after="0" w:line="240" w:lineRule="auto"/>
        <w:rPr>
          <w:ins w:id="310" w:author="Microsoft Office User" w:date="2024-01-21T15:31:00Z"/>
        </w:rPr>
      </w:pPr>
      <w:ins w:id="311" w:author="Microsoft Office User" w:date="2024-01-21T15:31:00Z">
        <w:r>
          <w:t xml:space="preserve">Examine Figures 1a and 1b. The top panel of Figure 1a shows a sounding, every hour, of the horizontal winds measured by the 915 MHz radar at Chico, CA. Each horizontal wind measurement is shown using a wind barb, in standard notation, where the speed is in knots (kt). The x-axis is time, increasing </w:t>
        </w:r>
        <w:r w:rsidRPr="00C1660C">
          <w:rPr>
            <w:b/>
            <w:i/>
            <w:u w:val="single"/>
          </w:rPr>
          <w:t>from right to left</w:t>
        </w:r>
        <w:r>
          <w:t xml:space="preserve"> beginning 00 UTC on Feb 6 and ending 00 UTC on Feb 8. The top panel of Figure 1b shows the same information beginning 00 UTC on Feb 8 and ending 00 UTC on Feb 9. Note that you could look at the contiguous time period 00 UTC on Feb 6 through 00 UTC on Feb 10 by placing Fig 1b next to Fig 1a and to its’ left. The middle panels of Fig 1a and Fig 1b show the controlling layer wind speed (kt): </w:t>
        </w:r>
      </w:ins>
      <m:oMath>
        <m:d>
          <m:dPr>
            <m:begChr m:val="|"/>
            <m:endChr m:val="|"/>
            <m:ctrlPr>
              <w:ins w:id="312" w:author="Microsoft Office User" w:date="2024-01-21T15:31:00Z">
                <w:rPr>
                  <w:rFonts w:ascii="Cambria Math" w:hAnsi="Cambria Math"/>
                  <w:i/>
                </w:rPr>
              </w:ins>
            </m:ctrlPr>
          </m:dPr>
          <m:e>
            <m:sSub>
              <m:sSubPr>
                <m:ctrlPr>
                  <w:ins w:id="313" w:author="Microsoft Office User" w:date="2024-01-21T15:31:00Z">
                    <w:rPr>
                      <w:rFonts w:ascii="Cambria Math" w:hAnsi="Cambria Math"/>
                      <w:i/>
                    </w:rPr>
                  </w:ins>
                </m:ctrlPr>
              </m:sSubPr>
              <m:e>
                <m:r>
                  <w:ins w:id="314" w:author="Microsoft Office User" w:date="2024-01-21T15:31:00Z">
                    <w:rPr>
                      <w:rFonts w:ascii="Cambria Math" w:hAnsi="Cambria Math"/>
                    </w:rPr>
                    <m:t>u</m:t>
                  </w:ins>
                </m:r>
              </m:e>
              <m:sub>
                <m:r>
                  <w:ins w:id="315" w:author="Microsoft Office User" w:date="2024-01-21T15:31:00Z">
                    <w:rPr>
                      <w:rFonts w:ascii="Cambria Math" w:hAnsi="Cambria Math"/>
                    </w:rPr>
                    <m:t>ctl</m:t>
                  </w:ins>
                </m:r>
              </m:sub>
            </m:sSub>
          </m:e>
        </m:d>
      </m:oMath>
      <w:ins w:id="316" w:author="Microsoft Office User" w:date="2024-01-21T15:31:00Z">
        <w:r>
          <w:t>, every hour, in brown bars. Note that an IWV measurement is usually also provided at CCO, but for this event the measurement was missing for the duration, so it will not appear in the middle panels. The lower panels of Fig 1a and Fig 1b show measurements from OVL of the water vapor mixing ratio in g kg</w:t>
        </w:r>
        <w:r w:rsidRPr="00C646CD">
          <w:rPr>
            <w:vertAlign w:val="superscript"/>
          </w:rPr>
          <w:t>-1</w:t>
        </w:r>
        <w:r>
          <w:t xml:space="preserve"> and IWV in cm in light blue and dark blue, respectively. Each IWV and mixing ratio has its’ own scale located on opposite y-axes. You can assume that all weather conditions at CCO and OVL are identical. </w:t>
        </w:r>
        <w:r w:rsidRPr="00C646CD">
          <w:rPr>
            <w:b/>
            <w:i/>
            <w:u w:val="single"/>
          </w:rPr>
          <w:t xml:space="preserve">Note that if any hour from </w:t>
        </w:r>
        <w:r>
          <w:rPr>
            <w:b/>
            <w:i/>
            <w:u w:val="single"/>
          </w:rPr>
          <w:t>any figure in this assignment</w:t>
        </w:r>
        <w:r w:rsidRPr="00C646CD">
          <w:rPr>
            <w:b/>
            <w:i/>
            <w:u w:val="single"/>
          </w:rPr>
          <w:t xml:space="preserve"> appear</w:t>
        </w:r>
        <w:r>
          <w:rPr>
            <w:b/>
            <w:i/>
            <w:u w:val="single"/>
          </w:rPr>
          <w:t>s</w:t>
        </w:r>
        <w:r w:rsidRPr="00C646CD">
          <w:rPr>
            <w:b/>
            <w:i/>
            <w:u w:val="single"/>
          </w:rPr>
          <w:t xml:space="preserve"> to be blank, this means the data was not collected because of an instrument issue</w:t>
        </w:r>
        <w:r>
          <w:t>.</w:t>
        </w:r>
      </w:ins>
    </w:p>
    <w:p w14:paraId="165DC141" w14:textId="77777777" w:rsidR="00C7232A" w:rsidRDefault="00C7232A" w:rsidP="00C7232A">
      <w:pPr>
        <w:pStyle w:val="ListParagraph"/>
        <w:rPr>
          <w:ins w:id="317" w:author="Microsoft Office User" w:date="2024-01-21T15:31:00Z"/>
        </w:rPr>
      </w:pPr>
    </w:p>
    <w:p w14:paraId="25CB912A" w14:textId="77777777" w:rsidR="00C7232A" w:rsidRDefault="00C7232A" w:rsidP="00C7232A">
      <w:pPr>
        <w:pStyle w:val="ListParagraph"/>
        <w:numPr>
          <w:ilvl w:val="0"/>
          <w:numId w:val="3"/>
        </w:numPr>
        <w:spacing w:after="0" w:line="240" w:lineRule="auto"/>
        <w:rPr>
          <w:ins w:id="318" w:author="Microsoft Office User" w:date="2024-01-21T15:31:00Z"/>
        </w:rPr>
      </w:pPr>
      <w:ins w:id="319" w:author="Microsoft Office User" w:date="2024-01-21T15:31:00Z">
        <w:r>
          <w:t>(3 points) Based on the definition we gave for an atmospheric river, identify the time the atmospheric river arrived in the Oroville area, identify the break period between the first and second AR, and identify the time of arrival of the second AR. You can use the following thresholds for moisture content and low-level movement of moisture: IWV must exceed 2.0 cm while controlling layer wind exceeds 30 kt. Write your answer in date / time (UTC)</w:t>
        </w:r>
      </w:ins>
    </w:p>
    <w:p w14:paraId="0D8CB4BA" w14:textId="77777777" w:rsidR="00C7232A" w:rsidRDefault="00C7232A" w:rsidP="00C7232A">
      <w:pPr>
        <w:pStyle w:val="ListParagraph"/>
        <w:rPr>
          <w:ins w:id="320" w:author="Microsoft Office User" w:date="2024-01-21T15:31:00Z"/>
        </w:rPr>
      </w:pPr>
    </w:p>
    <w:p w14:paraId="69FE0D73" w14:textId="77777777" w:rsidR="00C7232A" w:rsidRDefault="00C7232A" w:rsidP="00C7232A">
      <w:pPr>
        <w:pStyle w:val="ListParagraph"/>
        <w:numPr>
          <w:ilvl w:val="1"/>
          <w:numId w:val="3"/>
        </w:numPr>
        <w:spacing w:after="0" w:line="240" w:lineRule="auto"/>
        <w:rPr>
          <w:ins w:id="321" w:author="Microsoft Office User" w:date="2024-01-21T15:31:00Z"/>
        </w:rPr>
      </w:pPr>
      <w:ins w:id="322" w:author="Microsoft Office User" w:date="2024-01-21T15:31:00Z">
        <w:r>
          <w:t>AR1 arrival:</w:t>
        </w:r>
      </w:ins>
    </w:p>
    <w:p w14:paraId="5256D25D" w14:textId="77777777" w:rsidR="00C7232A" w:rsidRDefault="00C7232A" w:rsidP="00C7232A">
      <w:pPr>
        <w:pStyle w:val="ListParagraph"/>
        <w:numPr>
          <w:ilvl w:val="1"/>
          <w:numId w:val="3"/>
        </w:numPr>
        <w:spacing w:after="0" w:line="240" w:lineRule="auto"/>
        <w:rPr>
          <w:ins w:id="323" w:author="Microsoft Office User" w:date="2024-01-21T15:31:00Z"/>
        </w:rPr>
      </w:pPr>
      <w:ins w:id="324" w:author="Microsoft Office User" w:date="2024-01-21T15:31:00Z">
        <w:r>
          <w:t>Interlude period between ARs:</w:t>
        </w:r>
      </w:ins>
    </w:p>
    <w:p w14:paraId="67D10E9A" w14:textId="77777777" w:rsidR="00C7232A" w:rsidRDefault="00C7232A" w:rsidP="00C7232A">
      <w:pPr>
        <w:pStyle w:val="ListParagraph"/>
        <w:numPr>
          <w:ilvl w:val="1"/>
          <w:numId w:val="3"/>
        </w:numPr>
        <w:spacing w:after="0" w:line="240" w:lineRule="auto"/>
        <w:rPr>
          <w:ins w:id="325" w:author="Microsoft Office User" w:date="2024-01-21T15:31:00Z"/>
        </w:rPr>
      </w:pPr>
      <w:ins w:id="326" w:author="Microsoft Office User" w:date="2024-01-21T15:31:00Z">
        <w:r>
          <w:t>AR2 arrival:</w:t>
        </w:r>
      </w:ins>
    </w:p>
    <w:p w14:paraId="5A2A1B76" w14:textId="77777777" w:rsidR="00C7232A" w:rsidRDefault="00C7232A" w:rsidP="00C7232A">
      <w:pPr>
        <w:rPr>
          <w:ins w:id="327" w:author="Microsoft Office User" w:date="2024-01-21T15:31:00Z"/>
        </w:rPr>
      </w:pPr>
    </w:p>
    <w:p w14:paraId="1C6C5ED4" w14:textId="77777777" w:rsidR="00C7232A" w:rsidRDefault="00C7232A" w:rsidP="00C7232A">
      <w:pPr>
        <w:rPr>
          <w:ins w:id="328" w:author="Microsoft Office User" w:date="2024-01-21T15:31:00Z"/>
        </w:rPr>
      </w:pPr>
    </w:p>
    <w:p w14:paraId="047EA025" w14:textId="77777777" w:rsidR="00C7232A" w:rsidRDefault="00C7232A" w:rsidP="00C7232A">
      <w:pPr>
        <w:pStyle w:val="ListParagraph"/>
        <w:numPr>
          <w:ilvl w:val="0"/>
          <w:numId w:val="3"/>
        </w:numPr>
        <w:spacing w:after="0" w:line="240" w:lineRule="auto"/>
        <w:rPr>
          <w:ins w:id="329" w:author="Microsoft Office User" w:date="2024-01-21T15:31:00Z"/>
        </w:rPr>
      </w:pPr>
      <w:ins w:id="330" w:author="Microsoft Office User" w:date="2024-01-21T15:31:00Z">
        <w:r>
          <w:t>(3 points) Based on our discussion of low-level jets and our definition of the term “jet”, use figures 1a and 1b to identify the periods when low-level jets are present over the CCO radar. You can exclude any periods where controlling layer wind speed does not exceed 30 kt. Write your answer in the same format as in question 3.</w:t>
        </w:r>
      </w:ins>
    </w:p>
    <w:p w14:paraId="08D2569B" w14:textId="77777777" w:rsidR="00C7232A" w:rsidRDefault="00C7232A" w:rsidP="00C7232A">
      <w:pPr>
        <w:pStyle w:val="ListParagraph"/>
        <w:rPr>
          <w:ins w:id="331" w:author="Microsoft Office User" w:date="2024-01-21T15:31:00Z"/>
        </w:rPr>
      </w:pPr>
    </w:p>
    <w:p w14:paraId="08511D67" w14:textId="77777777" w:rsidR="00C7232A" w:rsidRDefault="00C7232A" w:rsidP="00C7232A">
      <w:pPr>
        <w:pStyle w:val="ListParagraph"/>
        <w:numPr>
          <w:ilvl w:val="0"/>
          <w:numId w:val="3"/>
        </w:numPr>
        <w:spacing w:after="0" w:line="240" w:lineRule="auto"/>
        <w:rPr>
          <w:ins w:id="332" w:author="Microsoft Office User" w:date="2024-01-21T15:31:00Z"/>
        </w:rPr>
      </w:pPr>
      <w:ins w:id="333" w:author="Microsoft Office User" w:date="2024-01-21T15:31:00Z">
        <w:r>
          <w:t>(2 points) When did the strongest low-level jet occur? What non-meteorological event was also occurring during this time that made this timing especially dangerous?</w:t>
        </w:r>
      </w:ins>
    </w:p>
    <w:p w14:paraId="2AE1A886" w14:textId="77777777" w:rsidR="00C7232A" w:rsidRDefault="00C7232A" w:rsidP="00C7232A">
      <w:pPr>
        <w:pStyle w:val="ListParagraph"/>
        <w:rPr>
          <w:ins w:id="334" w:author="Microsoft Office User" w:date="2024-01-21T15:31:00Z"/>
        </w:rPr>
      </w:pPr>
    </w:p>
    <w:p w14:paraId="2E0AE7AF" w14:textId="77777777" w:rsidR="00C7232A" w:rsidRDefault="00C7232A" w:rsidP="00C7232A">
      <w:pPr>
        <w:pStyle w:val="ListParagraph"/>
        <w:numPr>
          <w:ilvl w:val="0"/>
          <w:numId w:val="3"/>
        </w:numPr>
        <w:spacing w:after="0" w:line="240" w:lineRule="auto"/>
        <w:rPr>
          <w:ins w:id="335" w:author="Microsoft Office User" w:date="2024-01-21T15:31:00Z"/>
        </w:rPr>
      </w:pPr>
      <w:ins w:id="336" w:author="Microsoft Office User" w:date="2024-01-21T15:31:00Z">
        <w:r>
          <w:lastRenderedPageBreak/>
          <w:t xml:space="preserve">(3 points) Based on our discussion of the relationship between </w:t>
        </w:r>
        <w:r w:rsidRPr="00844F9E">
          <w:rPr>
            <w:i/>
          </w:rPr>
          <w:t>BUF</w:t>
        </w:r>
        <w:r>
          <w:t xml:space="preserve"> and precipitation during ARs (July 24 lecture) and the formula for </w:t>
        </w:r>
        <w:r w:rsidRPr="00844F9E">
          <w:rPr>
            <w:i/>
          </w:rPr>
          <w:t>BUF</w:t>
        </w:r>
        <w:r>
          <w:t xml:space="preserve"> given above, when do you expect the heaviest precipitation to occur in the Feather River Watershed? List the three </w:t>
        </w:r>
        <w:proofErr w:type="gramStart"/>
        <w:r>
          <w:t>6 hour</w:t>
        </w:r>
        <w:proofErr w:type="gramEnd"/>
        <w:r>
          <w:t xml:space="preserve"> periods during which you expect the heaviest rain. Write your answer in the same format as question 3. Hint: cos (45 deg) = cos (-45 deg) = 0.7.</w:t>
        </w:r>
      </w:ins>
    </w:p>
    <w:p w14:paraId="7366F798" w14:textId="77777777" w:rsidR="00C7232A" w:rsidRDefault="00C7232A" w:rsidP="00C7232A">
      <w:pPr>
        <w:rPr>
          <w:ins w:id="337" w:author="Microsoft Office User" w:date="2024-01-21T15:31:00Z"/>
        </w:rPr>
      </w:pPr>
    </w:p>
    <w:p w14:paraId="503565F3" w14:textId="77777777" w:rsidR="00C7232A" w:rsidRDefault="00C7232A" w:rsidP="00C7232A">
      <w:pPr>
        <w:rPr>
          <w:ins w:id="338" w:author="Microsoft Office User" w:date="2024-01-21T15:31:00Z"/>
        </w:rPr>
      </w:pPr>
    </w:p>
    <w:p w14:paraId="2B94EC20" w14:textId="77777777" w:rsidR="00C7232A" w:rsidRDefault="00C7232A" w:rsidP="00C7232A">
      <w:pPr>
        <w:rPr>
          <w:ins w:id="339" w:author="Microsoft Office User" w:date="2024-01-21T15:31:00Z"/>
        </w:rPr>
      </w:pPr>
      <w:ins w:id="340" w:author="Microsoft Office User" w:date="2024-01-21T15:31:00Z">
        <w:r>
          <w:rPr>
            <w:noProof/>
          </w:rPr>
          <w:drawing>
            <wp:inline distT="0" distB="0" distL="0" distR="0" wp14:anchorId="45313022" wp14:editId="0B106438">
              <wp:extent cx="5943600" cy="4927600"/>
              <wp:effectExtent l="0" t="0" r="0" b="0"/>
              <wp:docPr id="955457276" name="Picture 95545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co_915barb_ovlIWV_0207.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4927600"/>
                      </a:xfrm>
                      <a:prstGeom prst="rect">
                        <a:avLst/>
                      </a:prstGeom>
                    </pic:spPr>
                  </pic:pic>
                </a:graphicData>
              </a:graphic>
            </wp:inline>
          </w:drawing>
        </w:r>
      </w:ins>
    </w:p>
    <w:p w14:paraId="0B336118" w14:textId="77777777" w:rsidR="00C7232A" w:rsidRDefault="00C7232A" w:rsidP="00C7232A">
      <w:pPr>
        <w:rPr>
          <w:ins w:id="341" w:author="Microsoft Office User" w:date="2024-01-21T15:31:00Z"/>
        </w:rPr>
      </w:pPr>
      <w:ins w:id="342" w:author="Microsoft Office User" w:date="2024-01-21T15:31:00Z">
        <w:r w:rsidRPr="005427B6">
          <w:rPr>
            <w:b/>
          </w:rPr>
          <w:t>Figure 1a</w:t>
        </w:r>
        <w:r>
          <w:t xml:space="preserve">: Top displays the vertical profile of horizontal wind (kt), measured every hour by the 915 MHz wind profiling radar at CCO. The wind barbs are in standard station model notation. The vertical boundaries of the orographic controlling layer for the local mountains </w:t>
        </w:r>
        <w:proofErr w:type="gramStart"/>
        <w:r>
          <w:t>is</w:t>
        </w:r>
        <w:proofErr w:type="gramEnd"/>
        <w:r>
          <w:t xml:space="preserve"> shown by horizontal lines near 1 km altitude. You can ignore the black dots. Middle panel shows the average wind speed in the orographic controlling layer. The bottom panel shows the water vapor mixing ratio (humidity) in g kg</w:t>
        </w:r>
        <w:r w:rsidRPr="005427B6">
          <w:rPr>
            <w:vertAlign w:val="superscript"/>
          </w:rPr>
          <w:t>-1</w:t>
        </w:r>
        <w:r>
          <w:t xml:space="preserve"> and IWV in cm measured at the OVL site. This figure shows the period 00 UTC on 6 Feb, 2017 to 00 UTC on 8 Feb, 2017. </w:t>
        </w:r>
        <w:r w:rsidRPr="005427B6">
          <w:rPr>
            <w:b/>
            <w:i/>
            <w:u w:val="single"/>
          </w:rPr>
          <w:t>Note that time increases from right to left</w:t>
        </w:r>
        <w:r>
          <w:t>!</w:t>
        </w:r>
      </w:ins>
    </w:p>
    <w:p w14:paraId="4D20848C" w14:textId="77777777" w:rsidR="00C7232A" w:rsidRDefault="00C7232A" w:rsidP="00C7232A">
      <w:pPr>
        <w:rPr>
          <w:ins w:id="343" w:author="Microsoft Office User" w:date="2024-01-21T15:31:00Z"/>
        </w:rPr>
      </w:pPr>
    </w:p>
    <w:p w14:paraId="7389DCDA" w14:textId="77777777" w:rsidR="00C7232A" w:rsidRDefault="00C7232A" w:rsidP="00C7232A">
      <w:pPr>
        <w:rPr>
          <w:ins w:id="344" w:author="Microsoft Office User" w:date="2024-01-21T15:31:00Z"/>
        </w:rPr>
      </w:pPr>
      <w:ins w:id="345" w:author="Microsoft Office User" w:date="2024-01-21T15:31:00Z">
        <w:r>
          <w:rPr>
            <w:noProof/>
          </w:rPr>
          <w:lastRenderedPageBreak/>
          <w:drawing>
            <wp:inline distT="0" distB="0" distL="0" distR="0" wp14:anchorId="0EE15FFC" wp14:editId="772BFD64">
              <wp:extent cx="5943600" cy="4907915"/>
              <wp:effectExtent l="0" t="0" r="0" b="0"/>
              <wp:docPr id="1870274341" name="Picture 187027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o_915barb_ovlIWV_0209.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ins>
    </w:p>
    <w:p w14:paraId="0AEA89EA" w14:textId="77777777" w:rsidR="00C7232A" w:rsidRDefault="00C7232A" w:rsidP="00C7232A">
      <w:pPr>
        <w:rPr>
          <w:ins w:id="346" w:author="Microsoft Office User" w:date="2024-01-21T15:31:00Z"/>
        </w:rPr>
      </w:pPr>
      <w:ins w:id="347" w:author="Microsoft Office User" w:date="2024-01-21T15:31:00Z">
        <w:r w:rsidRPr="005427B6">
          <w:rPr>
            <w:b/>
          </w:rPr>
          <w:t>Figure 1</w:t>
        </w:r>
        <w:r>
          <w:rPr>
            <w:b/>
          </w:rPr>
          <w:t>b</w:t>
        </w:r>
        <w:r>
          <w:t xml:space="preserve">: Top displays the vertical profile of horizontal wind (kt), measured every hour by the 915 MHz wind profiling radar at CCO. The wind barbs are in standard station model notation. The vertical boundaries of the orographic controlling layer for the local mountains </w:t>
        </w:r>
        <w:proofErr w:type="gramStart"/>
        <w:r>
          <w:t>is</w:t>
        </w:r>
        <w:proofErr w:type="gramEnd"/>
        <w:r>
          <w:t xml:space="preserve"> shown by horizontal lines near 1 km altitude. You can ignore the black dots. Middle panel shows the average wind speed in the orographic controlling layer. The bottom panel shows the water vapor mixing ratio (humidity) in g kg</w:t>
        </w:r>
        <w:r w:rsidRPr="005427B6">
          <w:rPr>
            <w:vertAlign w:val="superscript"/>
          </w:rPr>
          <w:t>-1</w:t>
        </w:r>
        <w:r>
          <w:t xml:space="preserve"> and IWV in cm measured at the OVL site. This figure shows the period 00 UTC on 8 Feb, 2017 to 00 UTC on 10 Feb, 2017. </w:t>
        </w:r>
        <w:r w:rsidRPr="005427B6">
          <w:rPr>
            <w:b/>
            <w:i/>
            <w:u w:val="single"/>
          </w:rPr>
          <w:t>Note that time increases from right to left</w:t>
        </w:r>
        <w:r>
          <w:t>!</w:t>
        </w:r>
      </w:ins>
    </w:p>
    <w:p w14:paraId="62B98D14" w14:textId="77777777" w:rsidR="00C7232A" w:rsidRDefault="00C7232A" w:rsidP="00C7232A">
      <w:pPr>
        <w:rPr>
          <w:ins w:id="348" w:author="Microsoft Office User" w:date="2024-01-21T15:31:00Z"/>
        </w:rPr>
      </w:pPr>
    </w:p>
    <w:p w14:paraId="03662584" w14:textId="77777777" w:rsidR="00C7232A" w:rsidRDefault="00C7232A" w:rsidP="00C7232A">
      <w:pPr>
        <w:rPr>
          <w:ins w:id="349" w:author="Microsoft Office User" w:date="2024-01-21T15:31:00Z"/>
        </w:rPr>
      </w:pPr>
      <w:ins w:id="350" w:author="Microsoft Office User" w:date="2024-01-21T15:31:00Z">
        <w:r>
          <w:t>Part 2: Analyze the precipitation that occurred and the rain-snow transition elevation to evaluate the risk of exceeding the flood space in Lake Oroville.</w:t>
        </w:r>
      </w:ins>
    </w:p>
    <w:p w14:paraId="00B9E5FD" w14:textId="77777777" w:rsidR="00C7232A" w:rsidRDefault="00C7232A" w:rsidP="00C7232A">
      <w:pPr>
        <w:rPr>
          <w:ins w:id="351" w:author="Microsoft Office User" w:date="2024-01-21T15:31:00Z"/>
        </w:rPr>
      </w:pPr>
    </w:p>
    <w:p w14:paraId="76B8D4C0" w14:textId="77777777" w:rsidR="00C7232A" w:rsidRDefault="00C7232A" w:rsidP="00C7232A">
      <w:pPr>
        <w:pStyle w:val="ListParagraph"/>
        <w:numPr>
          <w:ilvl w:val="0"/>
          <w:numId w:val="3"/>
        </w:numPr>
        <w:spacing w:after="0" w:line="240" w:lineRule="auto"/>
        <w:rPr>
          <w:ins w:id="352" w:author="Microsoft Office User" w:date="2024-01-21T15:31:00Z"/>
        </w:rPr>
      </w:pPr>
      <w:ins w:id="353" w:author="Microsoft Office User" w:date="2024-01-21T15:31:00Z">
        <w:r>
          <w:t xml:space="preserve">Examine Figure 2. The figure shows the accumulated precipitation (inches) at JGP. The JGP gauge measures precipitation every hour. The location of JGP is shown on the watershed map. You can assume that the precipitation at JGP is representative of the precipitation everywhere in the watershed. Its elevation is approximately 750 m above mean sea level (MSL). Note that </w:t>
        </w:r>
        <w:r>
          <w:lastRenderedPageBreak/>
          <w:t xml:space="preserve">the time axis in this figure shows time in local standard time. To translate to UTC, add 8 hours to the value on the x-axis of Figure 2. </w:t>
        </w:r>
        <w:r w:rsidRPr="008C43B9">
          <w:rPr>
            <w:b/>
            <w:i/>
            <w:u w:val="single"/>
          </w:rPr>
          <w:t>You will need to do this to compare the rain-gauge measurement to the other measurements!</w:t>
        </w:r>
        <w:r>
          <w:t xml:space="preserve">  </w:t>
        </w:r>
      </w:ins>
    </w:p>
    <w:p w14:paraId="2BC6D2A6" w14:textId="77777777" w:rsidR="00C7232A" w:rsidRDefault="00C7232A" w:rsidP="00C7232A">
      <w:pPr>
        <w:pStyle w:val="ListParagraph"/>
        <w:rPr>
          <w:ins w:id="354" w:author="Microsoft Office User" w:date="2024-01-21T15:31:00Z"/>
        </w:rPr>
      </w:pPr>
    </w:p>
    <w:p w14:paraId="058BE3EE" w14:textId="77777777" w:rsidR="00C7232A" w:rsidRDefault="00C7232A" w:rsidP="00C7232A">
      <w:pPr>
        <w:pStyle w:val="ListParagraph"/>
        <w:numPr>
          <w:ilvl w:val="0"/>
          <w:numId w:val="3"/>
        </w:numPr>
        <w:spacing w:after="0" w:line="240" w:lineRule="auto"/>
        <w:rPr>
          <w:ins w:id="355" w:author="Microsoft Office User" w:date="2024-01-21T15:31:00Z"/>
        </w:rPr>
      </w:pPr>
      <w:ins w:id="356" w:author="Microsoft Office User" w:date="2024-01-21T15:31:00Z">
        <w:r>
          <w:t xml:space="preserve">Now examine Figures 3a and 3b. Each shows the time-altitude graph of the doppler speed of falling hydrometeors sensed by the precipitation radar at OVL. Falling hydrometeors speed up considerably after melting from snow to rain. Thus, the transition altitude from slowly falling hydrometeors to fast falling hydrometeors is approximately the altitude of transition from rain to snow. The exact location of the rain-snow transition (“snow level”) is shown by black dots. The measurement is impossible if rain is not falling, so there are several missing data periods. Just like with any storm, ARs include periods of light or no rain interspersed with heavy rain. This type of radar is also known as a “snow level radar”. </w:t>
        </w:r>
        <w:r w:rsidRPr="008C43B9">
          <w:rPr>
            <w:b/>
            <w:i/>
            <w:u w:val="single"/>
          </w:rPr>
          <w:t>Note time increases from left to right in this figure</w:t>
        </w:r>
        <w:r>
          <w:t xml:space="preserve">. This is the opposite direction compared to Figures 1a and 1b. Figure 3a covers the period 00 UTC on 6 Feb, 2017 to 00 UTC on 8 Feb, 2017 and Figure 3b covers the period 00 UTC on 8 Feb, 2017 to 00 UTC on 10 Feb, 2017. </w:t>
        </w:r>
      </w:ins>
    </w:p>
    <w:p w14:paraId="62B3C8B9" w14:textId="77777777" w:rsidR="00C7232A" w:rsidRDefault="00C7232A" w:rsidP="00C7232A">
      <w:pPr>
        <w:pStyle w:val="ListParagraph"/>
        <w:rPr>
          <w:ins w:id="357" w:author="Microsoft Office User" w:date="2024-01-21T15:31:00Z"/>
        </w:rPr>
      </w:pPr>
    </w:p>
    <w:p w14:paraId="262841F1" w14:textId="77777777" w:rsidR="00C7232A" w:rsidRDefault="00C7232A" w:rsidP="00C7232A">
      <w:pPr>
        <w:pStyle w:val="ListParagraph"/>
        <w:numPr>
          <w:ilvl w:val="0"/>
          <w:numId w:val="3"/>
        </w:numPr>
        <w:spacing w:after="0" w:line="240" w:lineRule="auto"/>
        <w:rPr>
          <w:ins w:id="358" w:author="Microsoft Office User" w:date="2024-01-21T15:31:00Z"/>
        </w:rPr>
      </w:pPr>
      <w:ins w:id="359" w:author="Microsoft Office User" w:date="2024-01-21T15:31:00Z">
        <w:r>
          <w:t>(4 points) Use Figure 2 to find the 3 six-hour periods (in UTC) of heaviest precipitation. Write down the time boundaries of each period and the accumulation in inches during each period.</w:t>
        </w:r>
      </w:ins>
    </w:p>
    <w:p w14:paraId="71768121" w14:textId="77777777" w:rsidR="00C7232A" w:rsidRDefault="00C7232A" w:rsidP="00C7232A">
      <w:pPr>
        <w:pStyle w:val="ListParagraph"/>
        <w:rPr>
          <w:ins w:id="360" w:author="Microsoft Office User" w:date="2024-01-21T15:31:00Z"/>
        </w:rPr>
      </w:pPr>
    </w:p>
    <w:p w14:paraId="6A44D33C" w14:textId="77777777" w:rsidR="00C7232A" w:rsidRDefault="00C7232A" w:rsidP="00C7232A">
      <w:pPr>
        <w:pStyle w:val="ListParagraph"/>
        <w:rPr>
          <w:ins w:id="361" w:author="Microsoft Office User" w:date="2024-01-21T15:31:00Z"/>
        </w:rPr>
      </w:pPr>
    </w:p>
    <w:p w14:paraId="6D689590" w14:textId="77777777" w:rsidR="00C7232A" w:rsidRDefault="00C7232A" w:rsidP="00C7232A">
      <w:pPr>
        <w:pStyle w:val="ListParagraph"/>
        <w:rPr>
          <w:ins w:id="362" w:author="Microsoft Office User" w:date="2024-01-21T15:31:00Z"/>
        </w:rPr>
      </w:pPr>
    </w:p>
    <w:p w14:paraId="603E9D50" w14:textId="77777777" w:rsidR="00C7232A" w:rsidRDefault="00C7232A" w:rsidP="00C7232A">
      <w:pPr>
        <w:pStyle w:val="ListParagraph"/>
        <w:numPr>
          <w:ilvl w:val="0"/>
          <w:numId w:val="3"/>
        </w:numPr>
        <w:spacing w:after="0" w:line="240" w:lineRule="auto"/>
        <w:rPr>
          <w:ins w:id="363" w:author="Microsoft Office User" w:date="2024-01-21T15:31:00Z"/>
        </w:rPr>
      </w:pPr>
      <w:ins w:id="364" w:author="Microsoft Office User" w:date="2024-01-21T15:31:00Z">
        <w:r>
          <w:t xml:space="preserve"> (</w:t>
        </w:r>
        <w:r w:rsidRPr="004D3516">
          <w:rPr>
            <w:b/>
          </w:rPr>
          <w:t>Bonus</w:t>
        </w:r>
        <w:r>
          <w:t xml:space="preserve">: 2 points) Are the periods from question 9 approximately the same as what you wrote down for question 6? If not, what factors does </w:t>
        </w:r>
        <w:r w:rsidRPr="004D3516">
          <w:rPr>
            <w:i/>
          </w:rPr>
          <w:t>BUF</w:t>
        </w:r>
        <w:r>
          <w:t xml:space="preserve"> not take into account that may have caused a difference in precipitation in the watershed compared to what you expected?</w:t>
        </w:r>
        <w:r>
          <w:br/>
        </w:r>
      </w:ins>
    </w:p>
    <w:p w14:paraId="5D25E465" w14:textId="77777777" w:rsidR="00C7232A" w:rsidRDefault="00C7232A" w:rsidP="00C7232A">
      <w:pPr>
        <w:pStyle w:val="ListParagraph"/>
        <w:numPr>
          <w:ilvl w:val="0"/>
          <w:numId w:val="3"/>
        </w:numPr>
        <w:spacing w:after="0" w:line="240" w:lineRule="auto"/>
        <w:rPr>
          <w:ins w:id="365" w:author="Microsoft Office User" w:date="2024-01-21T15:31:00Z"/>
        </w:rPr>
      </w:pPr>
      <w:ins w:id="366" w:author="Microsoft Office User" w:date="2024-01-21T15:31:00Z">
        <w:r>
          <w:t xml:space="preserve">(1 point) Use figures 3a and 3b to determine when the largest change in </w:t>
        </w:r>
        <w:r w:rsidRPr="004D3516">
          <w:rPr>
            <w:i/>
          </w:rPr>
          <w:t>F</w:t>
        </w:r>
        <w:r w:rsidRPr="004D3516">
          <w:rPr>
            <w:i/>
            <w:vertAlign w:val="subscript"/>
          </w:rPr>
          <w:t>R</w:t>
        </w:r>
        <w:r>
          <w:t>, the fraction of the watershed receiving liquid precipitation, will occur. Write the time down in date / time (UTC).</w:t>
        </w:r>
      </w:ins>
    </w:p>
    <w:p w14:paraId="11B7EAD5" w14:textId="77777777" w:rsidR="00C7232A" w:rsidRDefault="00C7232A" w:rsidP="00C7232A">
      <w:pPr>
        <w:pStyle w:val="ListParagraph"/>
        <w:rPr>
          <w:ins w:id="367" w:author="Microsoft Office User" w:date="2024-01-21T15:31:00Z"/>
        </w:rPr>
      </w:pPr>
    </w:p>
    <w:p w14:paraId="57B8B5AF" w14:textId="77777777" w:rsidR="00C7232A" w:rsidRDefault="00C7232A" w:rsidP="00C7232A">
      <w:pPr>
        <w:pStyle w:val="ListParagraph"/>
        <w:numPr>
          <w:ilvl w:val="0"/>
          <w:numId w:val="3"/>
        </w:numPr>
        <w:spacing w:after="0" w:line="240" w:lineRule="auto"/>
        <w:rPr>
          <w:ins w:id="368" w:author="Microsoft Office User" w:date="2024-01-21T15:31:00Z"/>
        </w:rPr>
      </w:pPr>
      <w:ins w:id="369" w:author="Microsoft Office User" w:date="2024-01-21T15:31:00Z">
        <w:r>
          <w:t>(</w:t>
        </w:r>
        <w:r w:rsidRPr="00485695">
          <w:rPr>
            <w:b/>
          </w:rPr>
          <w:t>Bonus</w:t>
        </w:r>
        <w:r>
          <w:t>: 2 points) Which periods from question 9 will pose the greatest danger based on the situation at Lake Oroville? Use the equation for maximum potential watershed runoff (R</w:t>
        </w:r>
        <w:r w:rsidRPr="00485695">
          <w:rPr>
            <w:vertAlign w:val="subscript"/>
          </w:rPr>
          <w:t>MAX</w:t>
        </w:r>
        <w:r>
          <w:t>) and the available storage space at the time of spillway damage to inform your answer. Write a sentence or two supporting your logic.</w:t>
        </w:r>
      </w:ins>
    </w:p>
    <w:p w14:paraId="641EDF47" w14:textId="77777777" w:rsidR="00C7232A" w:rsidRDefault="00C7232A" w:rsidP="00C7232A">
      <w:pPr>
        <w:rPr>
          <w:ins w:id="370" w:author="Microsoft Office User" w:date="2024-01-21T15:31:00Z"/>
        </w:rPr>
      </w:pPr>
    </w:p>
    <w:p w14:paraId="0F68856E" w14:textId="77777777" w:rsidR="00C7232A" w:rsidRDefault="00C7232A" w:rsidP="00C7232A">
      <w:pPr>
        <w:rPr>
          <w:ins w:id="371" w:author="Microsoft Office User" w:date="2024-01-21T15:31:00Z"/>
        </w:rPr>
      </w:pPr>
      <w:ins w:id="372" w:author="Microsoft Office User" w:date="2024-01-21T15:31:00Z">
        <w:r>
          <w:br w:type="page"/>
        </w:r>
      </w:ins>
    </w:p>
    <w:p w14:paraId="37D3903F" w14:textId="77777777" w:rsidR="00C7232A" w:rsidRDefault="00C7232A" w:rsidP="00C7232A">
      <w:pPr>
        <w:rPr>
          <w:ins w:id="373" w:author="Microsoft Office User" w:date="2024-01-21T15:31:00Z"/>
        </w:rPr>
      </w:pPr>
      <w:ins w:id="374" w:author="Microsoft Office User" w:date="2024-01-21T15:31:00Z">
        <w:r>
          <w:rPr>
            <w:noProof/>
          </w:rPr>
          <w:lastRenderedPageBreak/>
          <w:drawing>
            <wp:inline distT="0" distB="0" distL="0" distR="0" wp14:anchorId="6DA4E408" wp14:editId="69CCE6BD">
              <wp:extent cx="5943600" cy="2681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urly-Precipitation-JarboGap-OrovilleEvent-Feb5-11-2017.gif"/>
                      <pic:cNvPicPr/>
                    </pic:nvPicPr>
                    <pic:blipFill>
                      <a:blip r:embed="rId43">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ins>
    </w:p>
    <w:p w14:paraId="4A519F12" w14:textId="77777777" w:rsidR="00C7232A" w:rsidRDefault="00C7232A" w:rsidP="00C7232A">
      <w:pPr>
        <w:rPr>
          <w:ins w:id="375" w:author="Microsoft Office User" w:date="2024-01-21T15:31:00Z"/>
        </w:rPr>
      </w:pPr>
      <w:ins w:id="376" w:author="Microsoft Office User" w:date="2024-01-21T15:31:00Z">
        <w:r>
          <w:t xml:space="preserve">Figure 2: Accumulated precipitation (inches) at the JGP rain-gauge during the period 00 </w:t>
        </w:r>
        <w:r w:rsidRPr="008C43B9">
          <w:rPr>
            <w:b/>
            <w:i/>
            <w:u w:val="single"/>
          </w:rPr>
          <w:t>LST</w:t>
        </w:r>
        <w:r>
          <w:t xml:space="preserve"> on 5 Feb, 2017 through 00 </w:t>
        </w:r>
        <w:r w:rsidRPr="008C43B9">
          <w:rPr>
            <w:b/>
            <w:i/>
            <w:u w:val="single"/>
          </w:rPr>
          <w:t>LST</w:t>
        </w:r>
        <w:r>
          <w:t xml:space="preserve"> on 11 Feb, 2017.</w:t>
        </w:r>
      </w:ins>
    </w:p>
    <w:p w14:paraId="38505BBE" w14:textId="77777777" w:rsidR="00C7232A" w:rsidRDefault="00C7232A" w:rsidP="00C7232A">
      <w:pPr>
        <w:rPr>
          <w:ins w:id="377" w:author="Microsoft Office User" w:date="2024-01-21T15:31:00Z"/>
        </w:rPr>
      </w:pPr>
    </w:p>
    <w:p w14:paraId="7DDC5891" w14:textId="77777777" w:rsidR="00C7232A" w:rsidRDefault="00C7232A" w:rsidP="00C7232A">
      <w:pPr>
        <w:rPr>
          <w:ins w:id="378" w:author="Microsoft Office User" w:date="2024-01-21T15:31:00Z"/>
        </w:rPr>
      </w:pPr>
      <w:ins w:id="379" w:author="Microsoft Office User" w:date="2024-01-21T15:31:00Z">
        <w:r>
          <w:rPr>
            <w:noProof/>
          </w:rPr>
          <w:drawing>
            <wp:inline distT="0" distB="0" distL="0" distR="0" wp14:anchorId="74BCC6C9" wp14:editId="0922FCF7">
              <wp:extent cx="5943600" cy="33866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l_FMCWBBH_20170207.gif"/>
                      <pic:cNvPicPr/>
                    </pic:nvPicPr>
                    <pic:blipFill rotWithShape="1">
                      <a:blip r:embed="rId44">
                        <a:extLst>
                          <a:ext uri="{28A0092B-C50C-407E-A947-70E740481C1C}">
                            <a14:useLocalDpi xmlns:a14="http://schemas.microsoft.com/office/drawing/2010/main" val="0"/>
                          </a:ext>
                        </a:extLst>
                      </a:blip>
                      <a:srcRect b="43020"/>
                      <a:stretch/>
                    </pic:blipFill>
                    <pic:spPr bwMode="auto">
                      <a:xfrm>
                        <a:off x="0" y="0"/>
                        <a:ext cx="5943600" cy="3386667"/>
                      </a:xfrm>
                      <a:prstGeom prst="rect">
                        <a:avLst/>
                      </a:prstGeom>
                      <a:ln>
                        <a:noFill/>
                      </a:ln>
                      <a:extLst>
                        <a:ext uri="{53640926-AAD7-44D8-BBD7-CCE9431645EC}">
                          <a14:shadowObscured xmlns:a14="http://schemas.microsoft.com/office/drawing/2010/main"/>
                        </a:ext>
                      </a:extLst>
                    </pic:spPr>
                  </pic:pic>
                </a:graphicData>
              </a:graphic>
            </wp:inline>
          </w:drawing>
        </w:r>
      </w:ins>
    </w:p>
    <w:p w14:paraId="093EBCFF" w14:textId="77777777" w:rsidR="00C7232A" w:rsidRDefault="00C7232A" w:rsidP="00C7232A">
      <w:pPr>
        <w:rPr>
          <w:ins w:id="380" w:author="Microsoft Office User" w:date="2024-01-21T15:31:00Z"/>
        </w:rPr>
      </w:pPr>
      <w:ins w:id="381" w:author="Microsoft Office User" w:date="2024-01-21T15:31:00Z">
        <w:r>
          <w:t xml:space="preserve">Figure 3a: Snow-level radar figure from OVL during the period 00 UTC on 6 Feb, 2017 to 00 UTC on 8 Feb, 2017. </w:t>
        </w:r>
        <w:r w:rsidRPr="008C43B9">
          <w:rPr>
            <w:b/>
            <w:i/>
            <w:u w:val="single"/>
          </w:rPr>
          <w:t>Note time increases from left to right in this figure</w:t>
        </w:r>
        <w:r>
          <w:t>. This is opposite from Figures 1a and 1b.</w:t>
        </w:r>
      </w:ins>
    </w:p>
    <w:p w14:paraId="46E5421A" w14:textId="77777777" w:rsidR="00C7232A" w:rsidRDefault="00C7232A" w:rsidP="00C7232A">
      <w:pPr>
        <w:rPr>
          <w:ins w:id="382" w:author="Microsoft Office User" w:date="2024-01-21T15:31:00Z"/>
        </w:rPr>
      </w:pPr>
    </w:p>
    <w:p w14:paraId="6425B383" w14:textId="77777777" w:rsidR="00C7232A" w:rsidRDefault="00C7232A" w:rsidP="00C7232A">
      <w:pPr>
        <w:rPr>
          <w:ins w:id="383" w:author="Microsoft Office User" w:date="2024-01-21T15:31:00Z"/>
        </w:rPr>
      </w:pPr>
      <w:ins w:id="384" w:author="Microsoft Office User" w:date="2024-01-21T15:31:00Z">
        <w:r>
          <w:rPr>
            <w:noProof/>
          </w:rPr>
          <w:lastRenderedPageBreak/>
          <w:drawing>
            <wp:inline distT="0" distB="0" distL="0" distR="0" wp14:anchorId="1E4F5198" wp14:editId="63FA0118">
              <wp:extent cx="5943600" cy="337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l_FMCWBBH_20170209.gif"/>
                      <pic:cNvPicPr/>
                    </pic:nvPicPr>
                    <pic:blipFill rotWithShape="1">
                      <a:blip r:embed="rId45">
                        <a:extLst>
                          <a:ext uri="{28A0092B-C50C-407E-A947-70E740481C1C}">
                            <a14:useLocalDpi xmlns:a14="http://schemas.microsoft.com/office/drawing/2010/main" val="0"/>
                          </a:ext>
                        </a:extLst>
                      </a:blip>
                      <a:srcRect b="43162"/>
                      <a:stretch/>
                    </pic:blipFill>
                    <pic:spPr bwMode="auto">
                      <a:xfrm>
                        <a:off x="0" y="0"/>
                        <a:ext cx="5943600" cy="3378200"/>
                      </a:xfrm>
                      <a:prstGeom prst="rect">
                        <a:avLst/>
                      </a:prstGeom>
                      <a:ln>
                        <a:noFill/>
                      </a:ln>
                      <a:extLst>
                        <a:ext uri="{53640926-AAD7-44D8-BBD7-CCE9431645EC}">
                          <a14:shadowObscured xmlns:a14="http://schemas.microsoft.com/office/drawing/2010/main"/>
                        </a:ext>
                      </a:extLst>
                    </pic:spPr>
                  </pic:pic>
                </a:graphicData>
              </a:graphic>
            </wp:inline>
          </w:drawing>
        </w:r>
      </w:ins>
    </w:p>
    <w:p w14:paraId="1564A127" w14:textId="77777777" w:rsidR="00C7232A" w:rsidRDefault="00C7232A" w:rsidP="00C7232A">
      <w:pPr>
        <w:rPr>
          <w:ins w:id="385" w:author="Microsoft Office User" w:date="2024-01-21T15:31:00Z"/>
        </w:rPr>
      </w:pPr>
      <w:ins w:id="386" w:author="Microsoft Office User" w:date="2024-01-21T15:31:00Z">
        <w:r>
          <w:t xml:space="preserve">Figure 3b: Snow-level radar figure from OVL during the period 00 UTC on 8 Feb, 2017 to 00 UTC on 10 Feb, 2017. </w:t>
        </w:r>
        <w:r w:rsidRPr="008C43B9">
          <w:rPr>
            <w:b/>
            <w:i/>
            <w:u w:val="single"/>
          </w:rPr>
          <w:t>Note time increases from left to right in this figure</w:t>
        </w:r>
        <w:r>
          <w:t>. This is opposite from Figures 1a and 1b.</w:t>
        </w:r>
      </w:ins>
    </w:p>
    <w:p w14:paraId="5087129C" w14:textId="77777777" w:rsidR="00C7232A" w:rsidRDefault="00C7232A" w:rsidP="00C7232A">
      <w:pPr>
        <w:rPr>
          <w:ins w:id="387" w:author="Microsoft Office User" w:date="2024-01-21T15:31:00Z"/>
        </w:rPr>
      </w:pPr>
    </w:p>
    <w:p w14:paraId="4610C25D" w14:textId="77777777" w:rsidR="00875C03" w:rsidRDefault="00875C03">
      <w:pPr>
        <w:spacing w:line="240" w:lineRule="auto"/>
        <w:ind w:left="720"/>
        <w:rPr>
          <w:rFonts w:ascii="Times New Roman" w:eastAsia="Times New Roman" w:hAnsi="Times New Roman" w:cs="Times New Roman"/>
        </w:rPr>
      </w:pPr>
    </w:p>
    <w:p w14:paraId="194EF419" w14:textId="77777777" w:rsidR="00875C03" w:rsidRDefault="00875C03">
      <w:pPr>
        <w:spacing w:line="240" w:lineRule="auto"/>
        <w:ind w:left="720" w:hanging="720"/>
        <w:rPr>
          <w:rFonts w:ascii="Times New Roman" w:eastAsia="Times New Roman" w:hAnsi="Times New Roman" w:cs="Times New Roman"/>
        </w:rPr>
      </w:pPr>
    </w:p>
    <w:p w14:paraId="04F717FC" w14:textId="77777777" w:rsidR="00875C03" w:rsidRDefault="00875C03">
      <w:pPr>
        <w:spacing w:line="240" w:lineRule="auto"/>
        <w:ind w:left="720" w:hanging="720"/>
        <w:rPr>
          <w:rFonts w:ascii="Times New Roman" w:eastAsia="Times New Roman" w:hAnsi="Times New Roman" w:cs="Times New Roman"/>
        </w:rPr>
      </w:pPr>
    </w:p>
    <w:sectPr w:rsidR="00875C0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Microsoft Office User" w:date="2024-01-21T07:41:00Z" w:initials="MOU">
    <w:p w14:paraId="481E2DFA" w14:textId="649BC48A" w:rsidR="007E2C7B" w:rsidRDefault="007E2C7B">
      <w:pPr>
        <w:pStyle w:val="CommentText"/>
      </w:pPr>
      <w:r>
        <w:rPr>
          <w:rStyle w:val="CommentReference"/>
        </w:rPr>
        <w:annotationRef/>
      </w:r>
      <w:r>
        <w:t>I suggest leading with impacts of HIP rather than a definition, particularly in this case where there is a potential conflict in the definition.</w:t>
      </w:r>
    </w:p>
  </w:comment>
  <w:comment w:id="28" w:author="Microsoft Office User" w:date="2024-01-21T07:44:00Z" w:initials="MOU">
    <w:p w14:paraId="401BA0ED" w14:textId="4747F5B3" w:rsidR="007E2C7B" w:rsidRDefault="007E2C7B">
      <w:pPr>
        <w:pStyle w:val="CommentText"/>
      </w:pPr>
      <w:r>
        <w:rPr>
          <w:rStyle w:val="CommentReference"/>
        </w:rPr>
        <w:annotationRef/>
      </w:r>
      <w:r>
        <w:t>This is good, but since you are targeting a class of events that is focused on impact but inclusive of many physical phenomena, it would be useful to broaden this review beyond NCFRs. For example, MCS and frontal waves also have a body of literature linking them to high impact precipitation events in CA when they accompany an AR.</w:t>
      </w:r>
      <w:r w:rsidR="00C62FA5">
        <w:t xml:space="preserve"> See references below.</w:t>
      </w:r>
    </w:p>
  </w:comment>
  <w:comment w:id="29" w:author="Microsoft Office User" w:date="2024-01-21T07:47:00Z" w:initials="MOU">
    <w:p w14:paraId="3DEF215E" w14:textId="53DBE6D5" w:rsidR="007E2C7B" w:rsidRDefault="007E2C7B">
      <w:pPr>
        <w:pStyle w:val="CommentText"/>
      </w:pPr>
      <w:r>
        <w:rPr>
          <w:rStyle w:val="CommentReference"/>
        </w:rPr>
        <w:annotationRef/>
      </w:r>
      <w:r>
        <w:t xml:space="preserve">I would be careful here. The Oroville </w:t>
      </w:r>
      <w:r w:rsidR="00C62FA5">
        <w:t>Airport data</w:t>
      </w:r>
      <w:r>
        <w:t xml:space="preserve"> that you analyze did not appear to have any periods that would have been considered high-intensity if considering the shorter durations (i.e. 1 hour or less) relevant to erosion and hillslope stability.  </w:t>
      </w:r>
    </w:p>
  </w:comment>
  <w:comment w:id="30" w:author="Microsoft Office User" w:date="2024-01-21T07:51:00Z" w:initials="MOU">
    <w:p w14:paraId="4F65B055" w14:textId="43C68978" w:rsidR="00473F58" w:rsidRDefault="00473F58">
      <w:pPr>
        <w:pStyle w:val="CommentText"/>
      </w:pPr>
      <w:r>
        <w:rPr>
          <w:rStyle w:val="CommentReference"/>
        </w:rPr>
        <w:annotationRef/>
      </w:r>
      <w:r>
        <w:t xml:space="preserve">Without knowing </w:t>
      </w:r>
      <w:r w:rsidR="00C62FA5">
        <w:t xml:space="preserve">ahead of time </w:t>
      </w:r>
      <w:r>
        <w:t xml:space="preserve">that embedded convection played a large role in the Oroville </w:t>
      </w:r>
      <w:proofErr w:type="spellStart"/>
      <w:r>
        <w:t>rainrates</w:t>
      </w:r>
      <w:proofErr w:type="spellEnd"/>
      <w:r>
        <w:t>, I would be more general here. You might list several potential processes you are interested in pursuing rather than just convection.</w:t>
      </w:r>
    </w:p>
  </w:comment>
  <w:comment w:id="31" w:author="Microsoft Office User" w:date="2024-01-21T07:52:00Z" w:initials="MOU">
    <w:p w14:paraId="0B8C4685" w14:textId="7FEA82DA" w:rsidR="00473F58" w:rsidRDefault="00473F58">
      <w:pPr>
        <w:pStyle w:val="CommentText"/>
      </w:pPr>
      <w:r>
        <w:rPr>
          <w:rStyle w:val="CommentReference"/>
        </w:rPr>
        <w:annotationRef/>
      </w:r>
      <w:r>
        <w:t xml:space="preserve">Its’ unclear to me what this has to do with the Oroville event. I have seen in informal reading that erosion of the hillslope near the dam’s spillway was blamed for the sinkhole that formed and precipitated the emergency, but it is unclear to me if that erosion was caused by HIP in February 2017 or if it was a long process that had simply gone un-noticed or unaddressed until Feb. 2017.  </w:t>
      </w:r>
    </w:p>
  </w:comment>
  <w:comment w:id="32" w:author="Microsoft Office User" w:date="2024-01-21T07:56:00Z" w:initials="MOU">
    <w:p w14:paraId="4A730CC1" w14:textId="5B9CC44D" w:rsidR="00473F58" w:rsidRDefault="00473F58">
      <w:pPr>
        <w:pStyle w:val="CommentText"/>
      </w:pPr>
      <w:r>
        <w:rPr>
          <w:rStyle w:val="CommentReference"/>
        </w:rPr>
        <w:annotationRef/>
      </w:r>
      <w:r>
        <w:t xml:space="preserve">None of these authors are geotechnical engineers. Did they identify contemporaneous high-intensity precipitation as the cause of spillway damage? </w:t>
      </w:r>
    </w:p>
  </w:comment>
  <w:comment w:id="33" w:author="Microsoft Office User" w:date="2024-01-21T07:59:00Z" w:initials="MOU">
    <w:p w14:paraId="495AFCC5" w14:textId="29AC5C8B" w:rsidR="00473F58" w:rsidRDefault="00473F58">
      <w:pPr>
        <w:pStyle w:val="CommentText"/>
      </w:pPr>
      <w:r>
        <w:rPr>
          <w:rStyle w:val="CommentReference"/>
        </w:rPr>
        <w:annotationRef/>
      </w:r>
      <w:r>
        <w:t>This is a good statement of your goal, and it is backed up by your statement of problem in the first paragraph. Good!</w:t>
      </w:r>
    </w:p>
  </w:comment>
  <w:comment w:id="34" w:author="Microsoft Office User" w:date="2024-01-21T08:01:00Z" w:initials="MOU">
    <w:p w14:paraId="6A5E8540" w14:textId="7351FDCC" w:rsidR="00473F58" w:rsidRDefault="00473F58">
      <w:pPr>
        <w:pStyle w:val="CommentText"/>
      </w:pPr>
      <w:r>
        <w:rPr>
          <w:rStyle w:val="CommentReference"/>
        </w:rPr>
        <w:annotationRef/>
      </w:r>
      <w:r>
        <w:t xml:space="preserve">This may be a tough goal to address using a single event study. How do you know that the Oroville event is </w:t>
      </w:r>
      <w:r w:rsidR="00FA3505">
        <w:t xml:space="preserve">generally </w:t>
      </w:r>
      <w:r>
        <w:t xml:space="preserve">representative of </w:t>
      </w:r>
      <w:r w:rsidR="00FA3505">
        <w:t>long-duration rainstorms containing a shorter HIP period?</w:t>
      </w:r>
    </w:p>
  </w:comment>
  <w:comment w:id="35" w:author="Microsoft Office User" w:date="2024-01-21T08:06:00Z" w:initials="MOU">
    <w:p w14:paraId="27701856" w14:textId="36697D2B" w:rsidR="00FA3505" w:rsidRDefault="00FA3505">
      <w:pPr>
        <w:pStyle w:val="CommentText"/>
      </w:pPr>
      <w:r>
        <w:rPr>
          <w:rStyle w:val="CommentReference"/>
        </w:rPr>
        <w:annotationRef/>
      </w:r>
      <w:r>
        <w:t>This location may not be representative of conditions occurring in the steep terrain near the dam or upriver. Just looking at the precipitation timeseries from the 6</w:t>
      </w:r>
      <w:r w:rsidRPr="00FA3505">
        <w:rPr>
          <w:vertAlign w:val="superscript"/>
        </w:rPr>
        <w:t>th</w:t>
      </w:r>
      <w:r>
        <w:t xml:space="preserve"> and 7</w:t>
      </w:r>
      <w:r w:rsidRPr="00FA3505">
        <w:rPr>
          <w:vertAlign w:val="superscript"/>
        </w:rPr>
        <w:t>th</w:t>
      </w:r>
      <w:r>
        <w:t xml:space="preserve"> of Feb from the below figures, it looks like the Oroville airport received a total of ~ 1 inch in 48 hours or so. I’m sure that areas up the mountain slope received closer to 10. Is there another long-record hourly precipitation station you can look at?</w:t>
      </w:r>
      <w:r w:rsidR="00014576">
        <w:t xml:space="preserve"> I would suggest looking at table 1 provided in White et al., 2019. </w:t>
      </w:r>
    </w:p>
  </w:comment>
  <w:comment w:id="36" w:author="Microsoft Office User" w:date="2024-01-21T08:03:00Z" w:initials="MOU">
    <w:p w14:paraId="49D58192" w14:textId="77777777" w:rsidR="00FA3505" w:rsidRDefault="00FA3505">
      <w:pPr>
        <w:pStyle w:val="CommentText"/>
      </w:pPr>
      <w:r>
        <w:rPr>
          <w:rStyle w:val="CommentReference"/>
        </w:rPr>
        <w:annotationRef/>
      </w:r>
      <w:r>
        <w:t>Since you are focusing on intensity rather than volume, it might make sense to choose a different resampling method that preserves maxima.</w:t>
      </w:r>
    </w:p>
    <w:p w14:paraId="7AEB190E" w14:textId="4486F0DC" w:rsidR="00FA3505" w:rsidRDefault="00FA3505">
      <w:pPr>
        <w:pStyle w:val="CommentText"/>
      </w:pPr>
    </w:p>
  </w:comment>
  <w:comment w:id="37" w:author="Microsoft Office User" w:date="2024-01-21T08:16:00Z" w:initials="MOU">
    <w:p w14:paraId="778F6871" w14:textId="5A36F86C" w:rsidR="00014576" w:rsidRDefault="00014576">
      <w:pPr>
        <w:pStyle w:val="CommentText"/>
      </w:pPr>
      <w:r>
        <w:rPr>
          <w:rStyle w:val="CommentReference"/>
        </w:rPr>
        <w:annotationRef/>
      </w:r>
      <w:r>
        <w:t>This work has largely been done by other authors, including your citations. Why not rely on their synoptic analysis and focus your energy on the mesoscale drivers?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1E2DFA" w15:done="0"/>
  <w15:commentEx w15:paraId="401BA0ED" w15:done="0"/>
  <w15:commentEx w15:paraId="3DEF215E" w15:done="0"/>
  <w15:commentEx w15:paraId="4F65B055" w15:done="0"/>
  <w15:commentEx w15:paraId="0B8C4685" w15:done="0"/>
  <w15:commentEx w15:paraId="4A730CC1" w15:done="0"/>
  <w15:commentEx w15:paraId="495AFCC5" w15:done="0"/>
  <w15:commentEx w15:paraId="6A5E8540" w15:done="0"/>
  <w15:commentEx w15:paraId="27701856" w15:done="0"/>
  <w15:commentEx w15:paraId="7AEB190E" w15:done="0"/>
  <w15:commentEx w15:paraId="778F68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7273902" w16cex:dateUtc="2024-01-21T15:41:00Z"/>
  <w16cex:commentExtensible w16cex:durableId="691523B9" w16cex:dateUtc="2024-01-21T15:44:00Z"/>
  <w16cex:commentExtensible w16cex:durableId="7FE41FCE" w16cex:dateUtc="2024-01-21T15:47:00Z"/>
  <w16cex:commentExtensible w16cex:durableId="44C06B72" w16cex:dateUtc="2024-01-21T15:51:00Z"/>
  <w16cex:commentExtensible w16cex:durableId="595933C5" w16cex:dateUtc="2024-01-21T15:52:00Z"/>
  <w16cex:commentExtensible w16cex:durableId="34CA68DC" w16cex:dateUtc="2024-01-21T15:56:00Z"/>
  <w16cex:commentExtensible w16cex:durableId="4F9F970F" w16cex:dateUtc="2024-01-21T15:59:00Z"/>
  <w16cex:commentExtensible w16cex:durableId="1680D0DA" w16cex:dateUtc="2024-01-21T16:01:00Z"/>
  <w16cex:commentExtensible w16cex:durableId="17C5F1FA" w16cex:dateUtc="2024-01-21T16:06:00Z"/>
  <w16cex:commentExtensible w16cex:durableId="28FE9ABE" w16cex:dateUtc="2024-01-21T16:03:00Z"/>
  <w16cex:commentExtensible w16cex:durableId="32DCAFA1" w16cex:dateUtc="2024-01-21T1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1E2DFA" w16cid:durableId="17273902"/>
  <w16cid:commentId w16cid:paraId="401BA0ED" w16cid:durableId="691523B9"/>
  <w16cid:commentId w16cid:paraId="3DEF215E" w16cid:durableId="7FE41FCE"/>
  <w16cid:commentId w16cid:paraId="4F65B055" w16cid:durableId="44C06B72"/>
  <w16cid:commentId w16cid:paraId="0B8C4685" w16cid:durableId="595933C5"/>
  <w16cid:commentId w16cid:paraId="4A730CC1" w16cid:durableId="34CA68DC"/>
  <w16cid:commentId w16cid:paraId="495AFCC5" w16cid:durableId="4F9F970F"/>
  <w16cid:commentId w16cid:paraId="6A5E8540" w16cid:durableId="1680D0DA"/>
  <w16cid:commentId w16cid:paraId="27701856" w16cid:durableId="17C5F1FA"/>
  <w16cid:commentId w16cid:paraId="7AEB190E" w16cid:durableId="28FE9ABE"/>
  <w16cid:commentId w16cid:paraId="778F6871" w16cid:durableId="32DCAFA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B2C34"/>
    <w:multiLevelType w:val="multilevel"/>
    <w:tmpl w:val="273A677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378E7C80"/>
    <w:multiLevelType w:val="hybridMultilevel"/>
    <w:tmpl w:val="B33CA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BE67E4"/>
    <w:multiLevelType w:val="hybridMultilevel"/>
    <w:tmpl w:val="AA1C7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343AFF"/>
    <w:multiLevelType w:val="hybridMultilevel"/>
    <w:tmpl w:val="083C3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2597457">
    <w:abstractNumId w:val="0"/>
  </w:num>
  <w:num w:numId="2" w16cid:durableId="1614170602">
    <w:abstractNumId w:val="2"/>
  </w:num>
  <w:num w:numId="3" w16cid:durableId="1704163765">
    <w:abstractNumId w:val="1"/>
  </w:num>
  <w:num w:numId="4" w16cid:durableId="96851505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C03"/>
    <w:rsid w:val="00014576"/>
    <w:rsid w:val="00240FFB"/>
    <w:rsid w:val="00473F58"/>
    <w:rsid w:val="007E2C7B"/>
    <w:rsid w:val="0081175C"/>
    <w:rsid w:val="00875C03"/>
    <w:rsid w:val="009007B0"/>
    <w:rsid w:val="00960369"/>
    <w:rsid w:val="00C62FA5"/>
    <w:rsid w:val="00C7232A"/>
    <w:rsid w:val="00FA3505"/>
    <w:rsid w:val="00FF5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14126A"/>
  <w15:docId w15:val="{BF39F5DE-7927-344F-9E4B-0DF8B40F2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7E2C7B"/>
    <w:rPr>
      <w:sz w:val="16"/>
      <w:szCs w:val="16"/>
    </w:rPr>
  </w:style>
  <w:style w:type="paragraph" w:styleId="CommentText">
    <w:name w:val="annotation text"/>
    <w:basedOn w:val="Normal"/>
    <w:link w:val="CommentTextChar"/>
    <w:uiPriority w:val="99"/>
    <w:semiHidden/>
    <w:unhideWhenUsed/>
    <w:rsid w:val="007E2C7B"/>
    <w:pPr>
      <w:spacing w:line="240" w:lineRule="auto"/>
    </w:pPr>
    <w:rPr>
      <w:sz w:val="20"/>
      <w:szCs w:val="20"/>
    </w:rPr>
  </w:style>
  <w:style w:type="character" w:customStyle="1" w:styleId="CommentTextChar">
    <w:name w:val="Comment Text Char"/>
    <w:basedOn w:val="DefaultParagraphFont"/>
    <w:link w:val="CommentText"/>
    <w:uiPriority w:val="99"/>
    <w:semiHidden/>
    <w:rsid w:val="007E2C7B"/>
    <w:rPr>
      <w:sz w:val="20"/>
      <w:szCs w:val="20"/>
    </w:rPr>
  </w:style>
  <w:style w:type="paragraph" w:styleId="CommentSubject">
    <w:name w:val="annotation subject"/>
    <w:basedOn w:val="CommentText"/>
    <w:next w:val="CommentText"/>
    <w:link w:val="CommentSubjectChar"/>
    <w:uiPriority w:val="99"/>
    <w:semiHidden/>
    <w:unhideWhenUsed/>
    <w:rsid w:val="007E2C7B"/>
    <w:rPr>
      <w:b/>
      <w:bCs/>
    </w:rPr>
  </w:style>
  <w:style w:type="character" w:customStyle="1" w:styleId="CommentSubjectChar">
    <w:name w:val="Comment Subject Char"/>
    <w:basedOn w:val="CommentTextChar"/>
    <w:link w:val="CommentSubject"/>
    <w:uiPriority w:val="99"/>
    <w:semiHidden/>
    <w:rsid w:val="007E2C7B"/>
    <w:rPr>
      <w:b/>
      <w:bCs/>
      <w:sz w:val="20"/>
      <w:szCs w:val="20"/>
    </w:rPr>
  </w:style>
  <w:style w:type="paragraph" w:styleId="Revision">
    <w:name w:val="Revision"/>
    <w:hidden/>
    <w:uiPriority w:val="99"/>
    <w:semiHidden/>
    <w:rsid w:val="007E2C7B"/>
    <w:pPr>
      <w:spacing w:after="0" w:line="240" w:lineRule="auto"/>
    </w:pPr>
  </w:style>
  <w:style w:type="paragraph" w:styleId="ListParagraph">
    <w:name w:val="List Paragraph"/>
    <w:basedOn w:val="Normal"/>
    <w:uiPriority w:val="34"/>
    <w:qFormat/>
    <w:rsid w:val="00C62FA5"/>
    <w:pPr>
      <w:ind w:left="720"/>
      <w:contextualSpacing/>
    </w:pPr>
  </w:style>
  <w:style w:type="character" w:styleId="Hyperlink">
    <w:name w:val="Hyperlink"/>
    <w:basedOn w:val="DefaultParagraphFont"/>
    <w:uiPriority w:val="99"/>
    <w:unhideWhenUsed/>
    <w:rsid w:val="00FF5AF2"/>
    <w:rPr>
      <w:color w:val="0000FF" w:themeColor="hyperlink"/>
      <w:u w:val="single"/>
    </w:rPr>
  </w:style>
  <w:style w:type="character" w:styleId="UnresolvedMention">
    <w:name w:val="Unresolved Mention"/>
    <w:basedOn w:val="DefaultParagraphFont"/>
    <w:uiPriority w:val="99"/>
    <w:semiHidden/>
    <w:unhideWhenUsed/>
    <w:rsid w:val="00FF5AF2"/>
    <w:rPr>
      <w:color w:val="605E5C"/>
      <w:shd w:val="clear" w:color="auto" w:fill="E1DFDD"/>
    </w:rPr>
  </w:style>
  <w:style w:type="table" w:styleId="TableGrid">
    <w:name w:val="Table Grid"/>
    <w:basedOn w:val="TableNormal"/>
    <w:uiPriority w:val="39"/>
    <w:rsid w:val="00C7232A"/>
    <w:pPr>
      <w:spacing w:after="0" w:line="240" w:lineRule="auto"/>
    </w:pPr>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1029/2010gl044696" TargetMode="External"/><Relationship Id="rId26" Type="http://schemas.openxmlformats.org/officeDocument/2006/relationships/hyperlink" Target="https://doi.org/10.1007/s11069-017-2867-6" TargetMode="External"/><Relationship Id="rId39" Type="http://schemas.openxmlformats.org/officeDocument/2006/relationships/image" Target="media/image10.png"/><Relationship Id="rId21" Type="http://schemas.openxmlformats.org/officeDocument/2006/relationships/hyperlink" Target="https://doi.org/10.1175/bams-d-14-00174.1" TargetMode="External"/><Relationship Id="rId34" Type="http://schemas.openxmlformats.org/officeDocument/2006/relationships/hyperlink" Target="https://doi.org/10.1098/rsta.2019.0541" TargetMode="External"/><Relationship Id="rId42" Type="http://schemas.openxmlformats.org/officeDocument/2006/relationships/image" Target="media/image13.gif"/><Relationship Id="rId47"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https://doi.org/10.1029/2006gl026689" TargetMode="External"/><Relationship Id="rId29" Type="http://schemas.openxmlformats.org/officeDocument/2006/relationships/hyperlink" Target="https://doi.org/10.1007/bf01027339"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hyperlink" Target="https://doi.org/10.1002/2017GL074193" TargetMode="External"/><Relationship Id="rId32" Type="http://schemas.openxmlformats.org/officeDocument/2006/relationships/hyperlink" Target="https://doi.org/10.1175/BAMS-D-18-0091.1" TargetMode="External"/><Relationship Id="rId37" Type="http://schemas.openxmlformats.org/officeDocument/2006/relationships/image" Target="media/image8.gif"/><Relationship Id="rId40" Type="http://schemas.openxmlformats.org/officeDocument/2006/relationships/image" Target="media/image11.png"/><Relationship Id="rId45" Type="http://schemas.openxmlformats.org/officeDocument/2006/relationships/image" Target="media/image16.gi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29/2018JD029045" TargetMode="External"/><Relationship Id="rId28" Type="http://schemas.openxmlformats.org/officeDocument/2006/relationships/hyperlink" Target="https://doi.org/10.1175/1520-0493(1976)104%3c0868:mriec%3e2.0.co;2" TargetMode="External"/><Relationship Id="rId36" Type="http://schemas.openxmlformats.org/officeDocument/2006/relationships/image" Target="media/image7.png"/><Relationship Id="rId10" Type="http://schemas.openxmlformats.org/officeDocument/2006/relationships/image" Target="media/image1.jpg"/><Relationship Id="rId19" Type="http://schemas.openxmlformats.org/officeDocument/2006/relationships/hyperlink" Target="https://doi.org/10.1029/2021GL095362" TargetMode="External"/><Relationship Id="rId31" Type="http://schemas.openxmlformats.org/officeDocument/2006/relationships/hyperlink" Target="https://doi.org/10.1175/BAMS-D-18-0219.1" TargetMode="External"/><Relationship Id="rId44" Type="http://schemas.openxmlformats.org/officeDocument/2006/relationships/image" Target="media/image15.gi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hyperlink" Target="https://doi.org/10.1029/2019jd031205" TargetMode="External"/><Relationship Id="rId27" Type="http://schemas.openxmlformats.org/officeDocument/2006/relationships/hyperlink" Target="https://doi.org/10.1175/1520-0469(1982)039%3c0280:tmamsa%3e2.0.co;2" TargetMode="External"/><Relationship Id="rId30" Type="http://schemas.openxmlformats.org/officeDocument/2006/relationships/hyperlink" Target="https://doi.org/10.1029/2020GL088189" TargetMode="External"/><Relationship Id="rId35" Type="http://schemas.openxmlformats.org/officeDocument/2006/relationships/hyperlink" Target="https://doi.org/10.1038/ngeo2783" TargetMode="External"/><Relationship Id="rId43" Type="http://schemas.openxmlformats.org/officeDocument/2006/relationships/image" Target="media/image14.gif"/><Relationship Id="rId48" Type="http://schemas.openxmlformats.org/officeDocument/2006/relationships/theme" Target="theme/theme1.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i.org/10.1175/2007jhm855.1" TargetMode="External"/><Relationship Id="rId25" Type="http://schemas.openxmlformats.org/officeDocument/2006/relationships/hyperlink" Target="https://www.weather.gov/media/wrh/online_publications/TAs/TA1601.pdf" TargetMode="External"/><Relationship Id="rId33" Type="http://schemas.openxmlformats.org/officeDocument/2006/relationships/hyperlink" Target="https://doi.org/10.1088/1748-9326/abdd5b" TargetMode="External"/><Relationship Id="rId38" Type="http://schemas.openxmlformats.org/officeDocument/2006/relationships/image" Target="media/image9.png"/><Relationship Id="rId46" Type="http://schemas.openxmlformats.org/officeDocument/2006/relationships/fontTable" Target="fontTable.xml"/><Relationship Id="rId20" Type="http://schemas.openxmlformats.org/officeDocument/2006/relationships/hyperlink" Target="https://doi.org/10.1029/2021GL095362" TargetMode="External"/><Relationship Id="rId41" Type="http://schemas.openxmlformats.org/officeDocument/2006/relationships/image" Target="media/image1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X/HHQWS4Xz7/kZu7xwSwJTfsiw==">CgMxLjAaJQoBMBIgCh4IB0IaCg9UaW1lcyBOZXcgUm9tYW4SB0d1bmdzdWgyDmguMXo4cm9vb3MzYTZ3MgloLjMwajB6bGw4AGpFCjVzdWdnZXN0SWRJbXBvcnRhMTVhNmFjMi01YWRkLTQ1NzktYjMwMi1hYmU4MDgwOGFkYzdfMRIMUGF1bCBMb2lraXRoakUKNXN1Z2dlc3RJZEltcG9ydGExNWE2YWMyLTVhZGQtNDU3OS1iMzAyLWFiZTgwODA4YWRjN18zEgxQYXVsIExvaWtpdGhyITFmT3UzMG1yYWE4OEJ4bGFSYVRYalRtNjdRcFVjeHNn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27</Pages>
  <Words>6723</Words>
  <Characters>38327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2024-01-21T15:40:00Z</dcterms:created>
  <dcterms:modified xsi:type="dcterms:W3CDTF">2024-01-21T23:31:00Z</dcterms:modified>
</cp:coreProperties>
</file>