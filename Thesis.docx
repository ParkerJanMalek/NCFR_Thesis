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A029B" w14:textId="77777777" w:rsidR="006E251F" w:rsidRDefault="00DA6ACA">
      <w:pPr>
        <w:pBdr>
          <w:top w:val="nil"/>
          <w:left w:val="nil"/>
          <w:bottom w:val="nil"/>
          <w:right w:val="nil"/>
          <w:between w:val="nil"/>
        </w:pBdr>
        <w:spacing w:line="240" w:lineRule="auto"/>
        <w:jc w:val="center"/>
        <w:rPr>
          <w:rFonts w:ascii="Times New Roman" w:eastAsia="Times New Roman" w:hAnsi="Times New Roman" w:cs="Times New Roman"/>
          <w:b/>
          <w:sz w:val="28"/>
          <w:szCs w:val="28"/>
        </w:rPr>
      </w:pPr>
      <w:bookmarkStart w:id="0" w:name="_heading=h.1z8rooos3a6w" w:colFirst="0" w:colLast="0"/>
      <w:bookmarkEnd w:id="0"/>
      <w:r>
        <w:rPr>
          <w:rFonts w:ascii="Times New Roman" w:eastAsia="Times New Roman" w:hAnsi="Times New Roman" w:cs="Times New Roman"/>
          <w:b/>
          <w:sz w:val="28"/>
          <w:szCs w:val="28"/>
        </w:rPr>
        <w:t xml:space="preserve">Diagnosing Rainfall Variability Within A Series of Atmospheric Rivers over Northern California in February 2017 </w:t>
      </w:r>
    </w:p>
    <w:p w14:paraId="6D02A336" w14:textId="77777777" w:rsidR="006E251F" w:rsidRDefault="00DA6ACA">
      <w:pPr>
        <w:pBdr>
          <w:top w:val="nil"/>
          <w:left w:val="nil"/>
          <w:bottom w:val="nil"/>
          <w:right w:val="nil"/>
          <w:between w:val="nil"/>
        </w:pBd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Parker Malek</w:t>
      </w:r>
    </w:p>
    <w:p w14:paraId="193C4395" w14:textId="77777777" w:rsidR="006E251F" w:rsidRDefault="00DA6ACA">
      <w:pPr>
        <w:pStyle w:val="Heading1"/>
      </w:pPr>
      <w:r>
        <w:t>Introduction</w:t>
      </w:r>
    </w:p>
    <w:p w14:paraId="37F9736F" w14:textId="77777777" w:rsidR="006E251F" w:rsidRDefault="00DA6AC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High intensity precipitation events are described by their unusually high rates of precipitation over a given duration of time. However, these events can also be distinguished by the various impacts that result from them. As known drivers of rapid and potentially hazardous changes in landscape through flash flooding, erosion, snow melting, landslides, and debris flows (IPCC, 2022), extreme high intensity precipitation (HIP) events can lead to high socioeconomic costs through their ability to simultaneously affect drinking water supplies, fishery health, and transportation infrastructure over short time periods. As studies have suggested that these kinds of precipitation events are likely to increase in intensity as the climate warms (Kunkel et al., 2013), understanding the synoptic and mesoscale physical characteristics of HIP events is critical for the development of future mitigation strategies and infrastructure improvements.</w:t>
      </w:r>
    </w:p>
    <w:p w14:paraId="77CE4E06" w14:textId="77777777" w:rsidR="006E251F" w:rsidRDefault="00DA6AC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research has investigated spatial and temporal patterns of high intensity precipitation along the West Coast of the US. For example, Ralph et al. (2006) and Neiman et al. (2011) used radar and streamflow data to analyze and document extreme precipitation events in California’s Russian River and Washington’s Olympic and Cascade Mountains. Guan et al. (2010) similarly analyzed precipitation data from the Sierra Nevada Mountain Range in California and found that the largest precipitation events were associated with atmospheric rivers (ARs), synoptic-scale (1000 km or larger) narrow bands of water vapor that can transport large amounts of moisture out of the tropics to the mid-latitudes. Atmospheric rivers account for a significant proportion of high impact hydrological events in the state of California (Young et al. 2017).</w:t>
      </w:r>
    </w:p>
    <w:p w14:paraId="4094412D" w14:textId="77777777" w:rsidR="006E251F" w:rsidRDefault="00DA6AC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these large-scale systems, smaller mesoscale characterizations of HIP events have also been described. Because of California’s unique water resource dependencies on a few extreme precipitation events during the winter season, numerous studies have utilized the state’s topographic variability and large spatial extent to describe HIP events in relation to orographic drivers and AR storm-level summary analyses (Lamjiri et al. (2018); Cannon et al. (2017)). Additional work has been done to describe smaller scale meteorological features embedded within ARs that contribute to HIP events. Convective narrow cold frontal rainbands (NCFRs) are a characteristic of particularly sharp frontal boundaries and are often accompanied by strong gusty winds and brief but intense precipitation. Studies have shown that the “precipitation cores” formed within NCFRs are associated with high surface convergence and some of the highest rates of precipitation in storms where the phenomena are observed (Houze et al., 1976; Hobbs &amp; Persson, 1982; Koch &amp; Kocin, 1991). These systems have additionally been associated with many costly and destructive debris flow and landslide events in Southern California (Cannon et al., 2018; Oakley et al., 2017; Sukup et al., 2016, de Orla-Barile, 2022). </w:t>
      </w:r>
    </w:p>
    <w:p w14:paraId="12954513" w14:textId="77777777" w:rsidR="006E251F" w:rsidRDefault="00DA6AC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hydroclimate of California is dominated by wild swings in drought and non-drought years, similar annual extreme events within the state often impact the hydrologic and </w:t>
      </w:r>
      <w:r>
        <w:rPr>
          <w:rFonts w:ascii="Times New Roman" w:eastAsia="Times New Roman" w:hAnsi="Times New Roman" w:cs="Times New Roman"/>
          <w:sz w:val="24"/>
          <w:szCs w:val="24"/>
        </w:rPr>
        <w:lastRenderedPageBreak/>
        <w:t xml:space="preserve">geomorphic response to precipitation by changing the physical relationships among rainfall, runoff, erosion, and hillslope stability. HIP events that trigger these landscape responses increase the risk of simultaneous disasters where water and emergency managers face increasingly dire tradeoffs between water quality, transportation networks, community safety and flood prevention. Recent studies (Agilan, et al., 2017; Chanaud et al., 2021) have found that precipitation intensity-duration-frequency (IDF) relationships have changed from the historical curve in many regions, with many of these changes found in higher intensity, shorter duration events. Because these curves are oftentimes used to design water control infrastructure, and the design of long-lifetime infrastructure is that the curves represent a stationary climate, non-stationarity implies risk to infrastructure and socioeconomic health. </w:t>
      </w:r>
    </w:p>
    <w:p w14:paraId="0387A8B2" w14:textId="77777777" w:rsidR="006E251F" w:rsidRDefault="00DA6AC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scholarly research has identified two distinct challenges associated with the current state of high intensity precipitation research:</w:t>
      </w:r>
    </w:p>
    <w:p w14:paraId="065F7063" w14:textId="77777777" w:rsidR="006E251F" w:rsidRDefault="00DA6ACA">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Poor understanding of processes that cause high intensity precipitation.</w:t>
      </w:r>
    </w:p>
    <w:p w14:paraId="16673087" w14:textId="77777777" w:rsidR="006E251F" w:rsidRDefault="00DA6ACA">
      <w:pPr>
        <w:ind w:firstLine="720"/>
        <w:rPr>
          <w:rFonts w:ascii="Times New Roman" w:eastAsia="Times New Roman" w:hAnsi="Times New Roman" w:cs="Times New Roman"/>
          <w:sz w:val="26"/>
          <w:szCs w:val="26"/>
        </w:rPr>
      </w:pPr>
      <w:r>
        <w:rPr>
          <w:rFonts w:ascii="Times New Roman" w:eastAsia="Times New Roman" w:hAnsi="Times New Roman" w:cs="Times New Roman"/>
          <w:sz w:val="24"/>
          <w:szCs w:val="24"/>
        </w:rPr>
        <w:t>It is known that the highest precipitation rates on earth are found in deep convective cells. However, the details of how convective elements organize or how strong rising motion embeds within larger precipitating systems (e.g. cyclones or fronts) are poorly understood and are critical for understanding how high rates persist long enough to cause significant impact (Poujol et al. 2021, Fowler et al. 2021). Furthermore, numerical climate models partially rely on the parameterization of these high resolution moist processes within storms, and it has been found that biases in storm track position and intensity are likely linked to uncertainties associated with these kinds of meso-scale processes (Shaw et al., 2016).</w:t>
      </w:r>
    </w:p>
    <w:p w14:paraId="0FBD651E" w14:textId="77777777" w:rsidR="006E251F" w:rsidRDefault="00DA6ACA">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Poor understanding of the landscape responses to high intensity precipitation.</w:t>
      </w:r>
    </w:p>
    <w:p w14:paraId="6FDCDA9B" w14:textId="77777777" w:rsidR="006E251F" w:rsidRDefault="00DA6ACA">
      <w:pPr>
        <w:ind w:firstLine="720"/>
      </w:pPr>
      <w:r>
        <w:rPr>
          <w:rFonts w:ascii="Times New Roman" w:eastAsia="Times New Roman" w:hAnsi="Times New Roman" w:cs="Times New Roman"/>
          <w:sz w:val="24"/>
          <w:szCs w:val="24"/>
        </w:rPr>
        <w:t>Rainfall intensity is known to affect land surface processes such as infiltration, runoff efficiency, erosion, and runoff/liquid water retention during rain-on-snow events and sensitivity to HIP has been well-studied via laboratory and computational experiments. However, landscape scale processes are less understood (I.E. flash flooding, debris flow and landslide initiation, mass erosion, stream network sediment loading, and snowpack loss) and may become exacerbated when events occur within disturbed regimes. Sequencing of intra-event HIP is known to modulate the above impacts, but little work has been performed to link the sequencing of HIP in real events to hydrological and geomorphic outcomes (Dunkerley et al., 2021)</w:t>
      </w:r>
      <w:r>
        <w:t>.</w:t>
      </w:r>
    </w:p>
    <w:p w14:paraId="06BB5AAF" w14:textId="77777777" w:rsidR="006E251F" w:rsidRDefault="00DA6ACA">
      <w:r>
        <w:tab/>
      </w:r>
      <w:r>
        <w:rPr>
          <w:rFonts w:ascii="Times New Roman" w:eastAsia="Times New Roman" w:hAnsi="Times New Roman" w:cs="Times New Roman"/>
          <w:sz w:val="24"/>
          <w:szCs w:val="24"/>
        </w:rPr>
        <w:t xml:space="preserve">Notable events have illustrated the socioeconomic impact of HIP. In 2017, the Oroville Dam Crisis in the state of California was in part triggered by a series of atmospheric river events that affected the region in early February. The pulses of high intensity precipitation within these AR events caused heavy damage to the primary and emergency spillway of the Oroville Dam, leading to the evacuation of 188,000 people and around $1 billion in damage-related repairs (Henn et al., 2020; Vano et al., 2018; White et al., 2019). Previous studies have characterized the meteorological events surrounding the crisis with the intent of improving station-based ensemble surface meteorological analyses, describing the runoff mechanisms that led to the crisis, and quantifying the effects of climate warming on increased precipitable water in AR systems, but </w:t>
      </w:r>
      <w:r>
        <w:rPr>
          <w:rFonts w:ascii="Times New Roman" w:eastAsia="Times New Roman" w:hAnsi="Times New Roman" w:cs="Times New Roman"/>
          <w:sz w:val="24"/>
          <w:szCs w:val="24"/>
        </w:rPr>
        <w:lastRenderedPageBreak/>
        <w:t xml:space="preserve">the drivers of within-AR rainfall intensity has not been well-described for the event (Bunn et al, 2022; White et al, 2019; Michaelis et al., 2022). </w:t>
      </w:r>
    </w:p>
    <w:p w14:paraId="5C928E1D" w14:textId="77777777" w:rsidR="006E251F" w:rsidRDefault="00DA6ACA">
      <w:pPr>
        <w:pStyle w:val="Heading1"/>
        <w:rPr>
          <w:rFonts w:ascii="Times New Roman" w:eastAsia="Times New Roman" w:hAnsi="Times New Roman" w:cs="Times New Roman"/>
          <w:color w:val="000000"/>
          <w:sz w:val="24"/>
          <w:szCs w:val="24"/>
        </w:rPr>
      </w:pPr>
      <w:r>
        <w:t>Study Objectives</w:t>
      </w:r>
    </w:p>
    <w:p w14:paraId="7D62E49E" w14:textId="77777777" w:rsidR="006E251F" w:rsidRDefault="00DA6AC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sz w:val="24"/>
          <w:szCs w:val="24"/>
        </w:rPr>
        <w:t>is</w:t>
      </w:r>
      <w:r>
        <w:rPr>
          <w:rFonts w:ascii="Times New Roman" w:eastAsia="Times New Roman" w:hAnsi="Times New Roman" w:cs="Times New Roman"/>
          <w:color w:val="000000"/>
          <w:sz w:val="24"/>
          <w:szCs w:val="24"/>
        </w:rPr>
        <w:t xml:space="preserve"> case study will provide synoptic and mesoscale characterizations </w:t>
      </w:r>
      <w:r>
        <w:rPr>
          <w:rFonts w:ascii="Times New Roman" w:eastAsia="Times New Roman" w:hAnsi="Times New Roman" w:cs="Times New Roman"/>
          <w:sz w:val="24"/>
          <w:szCs w:val="24"/>
        </w:rPr>
        <w:t xml:space="preserve">of </w:t>
      </w:r>
      <w:r>
        <w:rPr>
          <w:rFonts w:ascii="Times New Roman" w:eastAsia="Times New Roman" w:hAnsi="Times New Roman" w:cs="Times New Roman"/>
          <w:color w:val="000000"/>
          <w:sz w:val="24"/>
          <w:szCs w:val="24"/>
        </w:rPr>
        <w:t xml:space="preserve">a series of landfalling ARs that triggered the February 2017 Oroville Dam Crisis in the state of California. Rain gauge, satellite-based, and reanalysis data will be used to identify high intensity, short duration precipitation pulses embedded within these ARs, and the local and synoptic-scale forcing characteristics attributed to these pulses will be identified and statistically described. Results will provide insight into how short duration high intensity precipitation propagates within larger storm systems and will expand our understanding of the mechanisms that drive high intensity precipitation variability from within-storm events.  </w:t>
      </w:r>
    </w:p>
    <w:p w14:paraId="55E98BCA" w14:textId="77777777" w:rsidR="006E251F" w:rsidRDefault="00DA6AC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an understanding of the mesoscale features of HIP that occur within the events surrounding this crisis will address the above challenges by improving the ability to accurately project these events in future climates through dynamical and statistical means, highlighting critical uncertainty in detection and prediction, providing gains in predictive skill and scientific insight into the impact of HIP on changing landscapes, and generating new decision-support information to assist water and environmental resource managers in developing the next generation of adaptive management practices.</w:t>
      </w:r>
    </w:p>
    <w:p w14:paraId="7BA4B11A" w14:textId="77777777" w:rsidR="006E251F" w:rsidRDefault="00DA6ACA">
      <w:pPr>
        <w:pStyle w:val="Heading1"/>
      </w:pPr>
      <w:r>
        <w:t>Data and Methods</w:t>
      </w:r>
    </w:p>
    <w:p w14:paraId="782B21C9" w14:textId="77777777" w:rsidR="006E251F" w:rsidRDefault="00DA6ACA">
      <w:pPr>
        <w:pStyle w:val="Heading2"/>
      </w:pPr>
      <w:r>
        <w:tab/>
        <w:t>Study Region</w:t>
      </w:r>
    </w:p>
    <w:p w14:paraId="29BC193A" w14:textId="4008D34C" w:rsidR="006E251F" w:rsidRDefault="00DA6AC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del w:id="1" w:author="Parker Malek" w:date="2024-04-21T16:56:00Z">
        <w:r w:rsidDel="004B7CCF">
          <w:rPr>
            <w:rFonts w:ascii="Times New Roman" w:eastAsia="Times New Roman" w:hAnsi="Times New Roman" w:cs="Times New Roman"/>
            <w:color w:val="000000"/>
            <w:sz w:val="24"/>
            <w:szCs w:val="24"/>
          </w:rPr>
          <w:delText xml:space="preserve">This work is associated with the Forecast-Informed Reservoir Operations (FIRO) project </w:delText>
        </w:r>
        <w:r w:rsidDel="004B7CCF">
          <w:rPr>
            <w:rFonts w:ascii="Times New Roman" w:eastAsia="Times New Roman" w:hAnsi="Times New Roman" w:cs="Times New Roman"/>
            <w:sz w:val="24"/>
            <w:szCs w:val="24"/>
          </w:rPr>
          <w:delText xml:space="preserve">at the </w:delText>
        </w:r>
        <w:r w:rsidDel="004B7CCF">
          <w:rPr>
            <w:rFonts w:ascii="Times New Roman" w:eastAsia="Times New Roman" w:hAnsi="Times New Roman" w:cs="Times New Roman"/>
            <w:color w:val="000000"/>
            <w:sz w:val="24"/>
            <w:szCs w:val="24"/>
          </w:rPr>
          <w:delText xml:space="preserve">Scripps Center for Western Weather and Water Extremes Forecast Informed Reservoir Operations. </w:delText>
        </w:r>
        <w:r w:rsidDel="004B7CCF">
          <w:rPr>
            <w:rFonts w:ascii="Times New Roman" w:eastAsia="Times New Roman" w:hAnsi="Times New Roman" w:cs="Times New Roman"/>
            <w:sz w:val="24"/>
            <w:szCs w:val="24"/>
          </w:rPr>
          <w:delText>FIRO</w:delText>
        </w:r>
        <w:r w:rsidDel="004B7CCF">
          <w:rPr>
            <w:rFonts w:ascii="Times New Roman" w:eastAsia="Times New Roman" w:hAnsi="Times New Roman" w:cs="Times New Roman"/>
            <w:color w:val="000000"/>
            <w:sz w:val="24"/>
            <w:szCs w:val="24"/>
          </w:rPr>
          <w:delText xml:space="preserve"> is designed to utilize forecasting capabilities to inform and enhance water management </w:delText>
        </w:r>
        <w:r w:rsidDel="004B7CCF">
          <w:rPr>
            <w:rFonts w:ascii="Times New Roman" w:eastAsia="Times New Roman" w:hAnsi="Times New Roman" w:cs="Times New Roman"/>
            <w:sz w:val="24"/>
            <w:szCs w:val="24"/>
          </w:rPr>
          <w:delText xml:space="preserve">and </w:delText>
        </w:r>
        <w:r w:rsidDel="004B7CCF">
          <w:rPr>
            <w:rFonts w:ascii="Times New Roman" w:eastAsia="Times New Roman" w:hAnsi="Times New Roman" w:cs="Times New Roman"/>
            <w:color w:val="000000"/>
            <w:sz w:val="24"/>
            <w:szCs w:val="24"/>
          </w:rPr>
          <w:delText xml:space="preserve">reservoir operations in the state of California. </w:delText>
        </w:r>
      </w:del>
      <w:r>
        <w:rPr>
          <w:rFonts w:ascii="Times New Roman" w:eastAsia="Times New Roman" w:hAnsi="Times New Roman" w:cs="Times New Roman"/>
          <w:color w:val="000000"/>
          <w:sz w:val="24"/>
          <w:szCs w:val="24"/>
        </w:rPr>
        <w:t>The</w:t>
      </w:r>
      <w:del w:id="2" w:author="Parker Malek" w:date="2024-04-21T16:56:00Z">
        <w:r w:rsidDel="004B7CCF">
          <w:rPr>
            <w:rFonts w:ascii="Times New Roman" w:eastAsia="Times New Roman" w:hAnsi="Times New Roman" w:cs="Times New Roman"/>
            <w:color w:val="000000"/>
            <w:sz w:val="24"/>
            <w:szCs w:val="24"/>
          </w:rPr>
          <w:delText xml:space="preserve"> </w:delText>
        </w:r>
      </w:del>
      <w:ins w:id="3" w:author="Parker Malek" w:date="2024-04-21T16:56:00Z">
        <w:r w:rsidR="004B7CCF">
          <w:rPr>
            <w:rFonts w:ascii="Times New Roman" w:eastAsia="Times New Roman" w:hAnsi="Times New Roman" w:cs="Times New Roman"/>
            <w:color w:val="000000"/>
            <w:sz w:val="24"/>
            <w:szCs w:val="24"/>
          </w:rPr>
          <w:t xml:space="preserve"> Oroville Dam is located </w:t>
        </w:r>
      </w:ins>
      <w:ins w:id="4" w:author="Parker Malek" w:date="2024-04-21T17:03:00Z">
        <w:r w:rsidR="000A2FBA">
          <w:rPr>
            <w:rFonts w:ascii="Times New Roman" w:eastAsia="Times New Roman" w:hAnsi="Times New Roman" w:cs="Times New Roman"/>
            <w:color w:val="000000"/>
            <w:sz w:val="24"/>
            <w:szCs w:val="24"/>
          </w:rPr>
          <w:t>near the city of Oroville California. The city is on the geographic</w:t>
        </w:r>
      </w:ins>
      <w:ins w:id="5" w:author="Parker Malek" w:date="2024-04-21T17:02:00Z">
        <w:r w:rsidR="000A2FBA">
          <w:rPr>
            <w:rFonts w:ascii="Times New Roman" w:eastAsia="Times New Roman" w:hAnsi="Times New Roman" w:cs="Times New Roman"/>
            <w:color w:val="000000"/>
            <w:sz w:val="24"/>
            <w:szCs w:val="24"/>
          </w:rPr>
          <w:t xml:space="preserve"> edge of the</w:t>
        </w:r>
      </w:ins>
      <w:ins w:id="6" w:author="Parker Malek" w:date="2024-04-21T16:56:00Z">
        <w:r w:rsidR="004B7CCF">
          <w:rPr>
            <w:rFonts w:ascii="Times New Roman" w:eastAsia="Times New Roman" w:hAnsi="Times New Roman" w:cs="Times New Roman"/>
            <w:color w:val="000000"/>
            <w:sz w:val="24"/>
            <w:szCs w:val="24"/>
          </w:rPr>
          <w:t xml:space="preserve"> </w:t>
        </w:r>
      </w:ins>
      <w:r>
        <w:rPr>
          <w:rFonts w:ascii="Times New Roman" w:eastAsia="Times New Roman" w:hAnsi="Times New Roman" w:cs="Times New Roman"/>
          <w:color w:val="000000"/>
          <w:sz w:val="24"/>
          <w:szCs w:val="24"/>
        </w:rPr>
        <w:t>Yuba-Feather watershed region</w:t>
      </w:r>
      <w:ins w:id="7" w:author="Parker Malek" w:date="2024-04-21T17:02:00Z">
        <w:r w:rsidR="000A2FBA">
          <w:rPr>
            <w:rFonts w:ascii="Times New Roman" w:eastAsia="Times New Roman" w:hAnsi="Times New Roman" w:cs="Times New Roman"/>
            <w:color w:val="000000"/>
            <w:sz w:val="24"/>
            <w:szCs w:val="24"/>
          </w:rPr>
          <w:t xml:space="preserve"> in Norther</w:t>
        </w:r>
      </w:ins>
      <w:ins w:id="8" w:author="Parker Malek" w:date="2024-04-21T17:04:00Z">
        <w:r w:rsidR="000A2FBA">
          <w:rPr>
            <w:rFonts w:ascii="Times New Roman" w:eastAsia="Times New Roman" w:hAnsi="Times New Roman" w:cs="Times New Roman"/>
            <w:color w:val="000000"/>
            <w:sz w:val="24"/>
            <w:szCs w:val="24"/>
          </w:rPr>
          <w:t>n</w:t>
        </w:r>
      </w:ins>
      <w:ins w:id="9" w:author="Parker Malek" w:date="2024-04-21T17:02:00Z">
        <w:r w:rsidR="000A2FBA">
          <w:rPr>
            <w:rFonts w:ascii="Times New Roman" w:eastAsia="Times New Roman" w:hAnsi="Times New Roman" w:cs="Times New Roman"/>
            <w:color w:val="000000"/>
            <w:sz w:val="24"/>
            <w:szCs w:val="24"/>
          </w:rPr>
          <w:t xml:space="preserve"> California. The water</w:t>
        </w:r>
      </w:ins>
      <w:ins w:id="10" w:author="Parker Malek" w:date="2024-04-21T17:03:00Z">
        <w:r w:rsidR="000A2FBA">
          <w:rPr>
            <w:rFonts w:ascii="Times New Roman" w:eastAsia="Times New Roman" w:hAnsi="Times New Roman" w:cs="Times New Roman"/>
            <w:color w:val="000000"/>
            <w:sz w:val="24"/>
            <w:szCs w:val="24"/>
          </w:rPr>
          <w:t>shed region</w:t>
        </w:r>
      </w:ins>
      <w:r>
        <w:rPr>
          <w:rFonts w:ascii="Times New Roman" w:eastAsia="Times New Roman" w:hAnsi="Times New Roman" w:cs="Times New Roman"/>
          <w:color w:val="000000"/>
          <w:sz w:val="24"/>
          <w:szCs w:val="24"/>
        </w:rPr>
        <w:t xml:space="preserve"> consists of river systems that have a long history of catastrophic flooding, with five major floods resulting in 41 deaths since 1950 (FIRO). The region </w:t>
      </w:r>
      <w:del w:id="11" w:author="Parker Malek" w:date="2024-04-21T17:05:00Z">
        <w:r w:rsidDel="000B441D">
          <w:rPr>
            <w:rFonts w:ascii="Times New Roman" w:eastAsia="Times New Roman" w:hAnsi="Times New Roman" w:cs="Times New Roman"/>
            <w:color w:val="000000"/>
            <w:sz w:val="24"/>
            <w:szCs w:val="24"/>
          </w:rPr>
          <w:delText>was identified as one of interest because of this</w:delText>
        </w:r>
      </w:del>
      <w:ins w:id="12" w:author="Parker Malek" w:date="2024-04-21T17:05:00Z">
        <w:r w:rsidR="000B441D">
          <w:rPr>
            <w:rFonts w:ascii="Times New Roman" w:eastAsia="Times New Roman" w:hAnsi="Times New Roman" w:cs="Times New Roman"/>
            <w:color w:val="000000"/>
            <w:sz w:val="24"/>
            <w:szCs w:val="24"/>
          </w:rPr>
          <w:t>has the</w:t>
        </w:r>
      </w:ins>
      <w:r>
        <w:rPr>
          <w:rFonts w:ascii="Times New Roman" w:eastAsia="Times New Roman" w:hAnsi="Times New Roman" w:cs="Times New Roman"/>
          <w:color w:val="000000"/>
          <w:sz w:val="24"/>
          <w:szCs w:val="24"/>
        </w:rPr>
        <w:t xml:space="preserve"> climatological propensity to be affected by extreme precipitation events that often lead to high socioeconomic impacts</w:t>
      </w:r>
      <w:ins w:id="13" w:author="Parker Malek" w:date="2024-04-21T17:05:00Z">
        <w:r w:rsidR="000B441D">
          <w:rPr>
            <w:rFonts w:ascii="Times New Roman" w:eastAsia="Times New Roman" w:hAnsi="Times New Roman" w:cs="Times New Roman"/>
            <w:color w:val="000000"/>
            <w:sz w:val="24"/>
            <w:szCs w:val="24"/>
          </w:rPr>
          <w:t xml:space="preserve">, with the Oroville Dam crisis being one of these high impact events. </w:t>
        </w:r>
      </w:ins>
      <w:ins w:id="14" w:author="Parker Malek" w:date="2024-04-21T17:17:00Z">
        <w:r w:rsidR="00FF70D0">
          <w:rPr>
            <w:rFonts w:ascii="Times New Roman" w:eastAsia="Times New Roman" w:hAnsi="Times New Roman" w:cs="Times New Roman"/>
            <w:color w:val="000000"/>
            <w:sz w:val="24"/>
            <w:szCs w:val="24"/>
          </w:rPr>
          <w:t>For this study,</w:t>
        </w:r>
      </w:ins>
      <w:ins w:id="15" w:author="Parker Malek" w:date="2024-04-21T17:18:00Z">
        <w:r w:rsidR="00FF70D0">
          <w:rPr>
            <w:rFonts w:ascii="Times New Roman" w:eastAsia="Times New Roman" w:hAnsi="Times New Roman" w:cs="Times New Roman"/>
            <w:color w:val="000000"/>
            <w:sz w:val="24"/>
            <w:szCs w:val="24"/>
          </w:rPr>
          <w:t xml:space="preserve"> the Oroville municipal airport is used as a</w:t>
        </w:r>
      </w:ins>
      <w:ins w:id="16" w:author="Parker Malek" w:date="2024-04-21T17:26:00Z">
        <w:r w:rsidR="00387315">
          <w:rPr>
            <w:rFonts w:ascii="Times New Roman" w:eastAsia="Times New Roman" w:hAnsi="Times New Roman" w:cs="Times New Roman"/>
            <w:color w:val="000000"/>
            <w:sz w:val="24"/>
            <w:szCs w:val="24"/>
          </w:rPr>
          <w:t>n</w:t>
        </w:r>
      </w:ins>
      <w:ins w:id="17" w:author="Parker Malek" w:date="2024-04-21T17:18:00Z">
        <w:r w:rsidR="00FF70D0">
          <w:rPr>
            <w:rFonts w:ascii="Times New Roman" w:eastAsia="Times New Roman" w:hAnsi="Times New Roman" w:cs="Times New Roman"/>
            <w:color w:val="000000"/>
            <w:sz w:val="24"/>
            <w:szCs w:val="24"/>
          </w:rPr>
          <w:t xml:space="preserve"> approximate location for the dam, with the </w:t>
        </w:r>
      </w:ins>
      <w:ins w:id="18" w:author="Parker Malek" w:date="2024-04-21T17:19:00Z">
        <w:r w:rsidR="00FF70D0">
          <w:rPr>
            <w:rFonts w:ascii="Times New Roman" w:eastAsia="Times New Roman" w:hAnsi="Times New Roman" w:cs="Times New Roman"/>
            <w:color w:val="000000"/>
            <w:sz w:val="24"/>
            <w:szCs w:val="24"/>
          </w:rPr>
          <w:t>dam being location around</w:t>
        </w:r>
      </w:ins>
      <w:ins w:id="19" w:author="Parker Malek" w:date="2024-04-21T17:26:00Z">
        <w:r w:rsidR="00387315">
          <w:rPr>
            <w:rFonts w:ascii="Times New Roman" w:eastAsia="Times New Roman" w:hAnsi="Times New Roman" w:cs="Times New Roman"/>
            <w:color w:val="000000"/>
            <w:sz w:val="24"/>
            <w:szCs w:val="24"/>
          </w:rPr>
          <w:t xml:space="preserve"> miles from the airport. </w:t>
        </w:r>
      </w:ins>
      <w:del w:id="20" w:author="Parker Malek" w:date="2024-04-21T17:05:00Z">
        <w:r w:rsidDel="000B441D">
          <w:rPr>
            <w:rFonts w:ascii="Times New Roman" w:eastAsia="Times New Roman" w:hAnsi="Times New Roman" w:cs="Times New Roman"/>
            <w:color w:val="000000"/>
            <w:sz w:val="24"/>
            <w:szCs w:val="24"/>
          </w:rPr>
          <w:delText>.</w:delText>
        </w:r>
      </w:del>
      <w:del w:id="21" w:author="Parker Malek" w:date="2024-04-21T17:04:00Z">
        <w:r w:rsidDel="000A2FBA">
          <w:rPr>
            <w:rFonts w:ascii="Times New Roman" w:eastAsia="Times New Roman" w:hAnsi="Times New Roman" w:cs="Times New Roman"/>
            <w:color w:val="000000"/>
            <w:sz w:val="24"/>
            <w:szCs w:val="24"/>
          </w:rPr>
          <w:delText xml:space="preserve"> </w:delText>
        </w:r>
      </w:del>
    </w:p>
    <w:p w14:paraId="30208DA1" w14:textId="77719B16" w:rsidR="006E251F" w:rsidRDefault="00F05784">
      <w:pPr>
        <w:pBdr>
          <w:top w:val="nil"/>
          <w:left w:val="nil"/>
          <w:bottom w:val="nil"/>
          <w:right w:val="nil"/>
          <w:between w:val="nil"/>
        </w:pBdr>
        <w:spacing w:line="240" w:lineRule="auto"/>
        <w:ind w:firstLine="720"/>
        <w:jc w:val="center"/>
        <w:rPr>
          <w:rFonts w:ascii="Times New Roman" w:eastAsia="Times New Roman" w:hAnsi="Times New Roman" w:cs="Times New Roman"/>
          <w:b/>
          <w:i/>
          <w:color w:val="000000"/>
          <w:sz w:val="24"/>
          <w:szCs w:val="24"/>
        </w:rPr>
      </w:pPr>
      <w:r w:rsidRPr="00F05784">
        <w:rPr>
          <w:rFonts w:ascii="Times New Roman" w:eastAsia="Times New Roman" w:hAnsi="Times New Roman" w:cs="Times New Roman"/>
          <w:noProof/>
          <w:color w:val="000000"/>
          <w:sz w:val="24"/>
          <w:szCs w:val="24"/>
        </w:rPr>
        <w:lastRenderedPageBreak/>
        <w:drawing>
          <wp:inline distT="0" distB="0" distL="0" distR="0" wp14:anchorId="2FB4DB47" wp14:editId="0E88AFAE">
            <wp:extent cx="3222176" cy="4169874"/>
            <wp:effectExtent l="152400" t="152400" r="359410" b="364490"/>
            <wp:docPr id="15" name="Picture 14" descr="A map of the state of california&#10;&#10;Description automatically generated">
              <a:extLst xmlns:a="http://schemas.openxmlformats.org/drawingml/2006/main">
                <a:ext uri="{FF2B5EF4-FFF2-40B4-BE49-F238E27FC236}">
                  <a16:creationId xmlns:a16="http://schemas.microsoft.com/office/drawing/2014/main" id="{9E177294-FC95-0FE1-2F10-33D7F4A81A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map of the state of california&#10;&#10;Description automatically generated">
                      <a:extLst>
                        <a:ext uri="{FF2B5EF4-FFF2-40B4-BE49-F238E27FC236}">
                          <a16:creationId xmlns:a16="http://schemas.microsoft.com/office/drawing/2014/main" id="{9E177294-FC95-0FE1-2F10-33D7F4A81A04}"/>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22176" cy="4169874"/>
                    </a:xfrm>
                    <a:prstGeom prst="rect">
                      <a:avLst/>
                    </a:prstGeom>
                    <a:ln>
                      <a:noFill/>
                    </a:ln>
                    <a:effectLst>
                      <a:outerShdw blurRad="292100" dist="139700" dir="2700000" algn="tl" rotWithShape="0">
                        <a:srgbClr val="333333">
                          <a:alpha val="65000"/>
                        </a:srgbClr>
                      </a:outerShdw>
                    </a:effectLst>
                  </pic:spPr>
                </pic:pic>
              </a:graphicData>
            </a:graphic>
          </wp:inline>
        </w:drawing>
      </w:r>
    </w:p>
    <w:p w14:paraId="6BE61EDF" w14:textId="6E7B62C2" w:rsidR="006E251F" w:rsidRDefault="00DA6AC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Figure 1. </w:t>
      </w:r>
      <w:r w:rsidR="00F05784">
        <w:rPr>
          <w:rFonts w:ascii="Times New Roman" w:eastAsia="Times New Roman" w:hAnsi="Times New Roman" w:cs="Times New Roman"/>
          <w:color w:val="000000"/>
          <w:sz w:val="20"/>
          <w:szCs w:val="20"/>
        </w:rPr>
        <w:t>Location of Oroville, California</w:t>
      </w:r>
    </w:p>
    <w:p w14:paraId="763B327E" w14:textId="77777777" w:rsidR="006E251F" w:rsidRDefault="006E251F">
      <w:pPr>
        <w:pBdr>
          <w:top w:val="nil"/>
          <w:left w:val="nil"/>
          <w:bottom w:val="nil"/>
          <w:right w:val="nil"/>
          <w:between w:val="nil"/>
        </w:pBdr>
        <w:spacing w:line="240" w:lineRule="auto"/>
        <w:ind w:firstLine="720"/>
        <w:jc w:val="center"/>
        <w:rPr>
          <w:rFonts w:ascii="Times New Roman" w:eastAsia="Times New Roman" w:hAnsi="Times New Roman" w:cs="Times New Roman"/>
          <w:b/>
          <w:i/>
          <w:color w:val="000000"/>
          <w:sz w:val="24"/>
          <w:szCs w:val="24"/>
        </w:rPr>
      </w:pPr>
    </w:p>
    <w:p w14:paraId="580CF1C0" w14:textId="77777777" w:rsidR="006E251F" w:rsidRDefault="00DA6ACA">
      <w:pPr>
        <w:pStyle w:val="Heading2"/>
      </w:pPr>
      <w:r>
        <w:tab/>
        <w:t>MesoWest Station Data</w:t>
      </w:r>
    </w:p>
    <w:p w14:paraId="03A334D6" w14:textId="39F368BA" w:rsidR="006E251F" w:rsidRDefault="00DA6ACA">
      <w:pPr>
        <w:pBdr>
          <w:top w:val="nil"/>
          <w:left w:val="nil"/>
          <w:bottom w:val="nil"/>
          <w:right w:val="nil"/>
          <w:between w:val="nil"/>
        </w:pBdr>
        <w:spacing w:line="240" w:lineRule="auto"/>
        <w:ind w:firstLine="720"/>
        <w:rPr>
          <w:ins w:id="22" w:author="Parker Malek" w:date="2024-04-21T17:31:00Z"/>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study utilizes rain gauge data to approximate precipitation</w:t>
      </w:r>
      <w:del w:id="23" w:author="Parker Malek" w:date="2024-04-21T17:31:00Z">
        <w:r w:rsidDel="00DC7675">
          <w:rPr>
            <w:rFonts w:ascii="Times New Roman" w:eastAsia="Times New Roman" w:hAnsi="Times New Roman" w:cs="Times New Roman"/>
            <w:color w:val="000000"/>
            <w:sz w:val="24"/>
            <w:szCs w:val="24"/>
          </w:rPr>
          <w:delText xml:space="preserve"> </w:delText>
        </w:r>
      </w:del>
      <w:ins w:id="24" w:author="Parker Malek" w:date="2024-04-21T17:31:00Z">
        <w:r w:rsidR="00DC7675">
          <w:rPr>
            <w:rFonts w:ascii="Times New Roman" w:eastAsia="Times New Roman" w:hAnsi="Times New Roman" w:cs="Times New Roman"/>
            <w:color w:val="000000"/>
            <w:sz w:val="24"/>
            <w:szCs w:val="24"/>
          </w:rPr>
          <w:t xml:space="preserve"> around the Oroville Dam</w:t>
        </w:r>
      </w:ins>
      <w:del w:id="25" w:author="Parker Malek" w:date="2024-04-21T17:31:00Z">
        <w:r w:rsidDel="00DC7675">
          <w:rPr>
            <w:rFonts w:ascii="Times New Roman" w:eastAsia="Times New Roman" w:hAnsi="Times New Roman" w:cs="Times New Roman"/>
            <w:color w:val="000000"/>
            <w:sz w:val="24"/>
            <w:szCs w:val="24"/>
          </w:rPr>
          <w:delText>within the Yuba-Feather watershed region</w:delText>
        </w:r>
      </w:del>
      <w:r>
        <w:rPr>
          <w:rFonts w:ascii="Times New Roman" w:eastAsia="Times New Roman" w:hAnsi="Times New Roman" w:cs="Times New Roman"/>
          <w:color w:val="000000"/>
          <w:sz w:val="24"/>
          <w:szCs w:val="24"/>
        </w:rPr>
        <w:t>. The University of Utah’s MesoWest project provides access to archived weather observations across the United States, with extensive records of hourly precipitation available for many airport-based stations across the country. The station located at the Oroville Municipal Airport has an extensive record of hourly precipitation data and was used to pull precipitation records for February 2017. Raw precipitation data from MesoWest required resampling to consolidate precipitation values to the nearest hour. Data with multiple time stamps per hour were resampled using the mean value across each respective hour.</w:t>
      </w:r>
      <w:ins w:id="26" w:author="Parker Malek" w:date="2024-04-21T17:52:00Z">
        <w:r w:rsidR="00A1325C">
          <w:rPr>
            <w:rFonts w:ascii="Times New Roman" w:eastAsia="Times New Roman" w:hAnsi="Times New Roman" w:cs="Times New Roman"/>
            <w:color w:val="000000"/>
            <w:sz w:val="24"/>
            <w:szCs w:val="24"/>
          </w:rPr>
          <w:t xml:space="preserve"> </w:t>
        </w:r>
      </w:ins>
      <w:ins w:id="27" w:author="Parker Malek" w:date="2024-04-21T17:53:00Z">
        <w:r w:rsidR="00A1325C" w:rsidRPr="00A1325C">
          <w:rPr>
            <w:rFonts w:ascii="Times New Roman" w:eastAsia="Times New Roman" w:hAnsi="Times New Roman" w:cs="Times New Roman"/>
            <w:color w:val="000000"/>
            <w:sz w:val="24"/>
            <w:szCs w:val="24"/>
          </w:rPr>
          <w:t xml:space="preserve">Additional time series were constructed from California Data Exchange Center weather gaging stations within the watershed region to </w:t>
        </w:r>
      </w:ins>
      <w:ins w:id="28" w:author="Parker Malek" w:date="2024-04-21T18:05:00Z">
        <w:r w:rsidR="00632044" w:rsidRPr="00A1325C">
          <w:rPr>
            <w:rFonts w:ascii="Times New Roman" w:eastAsia="Times New Roman" w:hAnsi="Times New Roman" w:cs="Times New Roman"/>
            <w:color w:val="000000"/>
            <w:sz w:val="24"/>
            <w:szCs w:val="24"/>
          </w:rPr>
          <w:t>confirm</w:t>
        </w:r>
        <w:r w:rsidR="00632044">
          <w:rPr>
            <w:rFonts w:ascii="Times New Roman" w:eastAsia="Times New Roman" w:hAnsi="Times New Roman" w:cs="Times New Roman"/>
            <w:color w:val="000000"/>
            <w:sz w:val="24"/>
            <w:szCs w:val="24"/>
          </w:rPr>
          <w:t xml:space="preserve"> </w:t>
        </w:r>
        <w:r w:rsidR="00632044" w:rsidRPr="00A1325C">
          <w:rPr>
            <w:rFonts w:ascii="Times New Roman" w:eastAsia="Times New Roman" w:hAnsi="Times New Roman" w:cs="Times New Roman"/>
            <w:color w:val="000000"/>
            <w:sz w:val="24"/>
            <w:szCs w:val="24"/>
          </w:rPr>
          <w:t>the</w:t>
        </w:r>
      </w:ins>
      <w:ins w:id="29" w:author="Parker Malek" w:date="2024-04-21T17:53:00Z">
        <w:r w:rsidR="00A1325C" w:rsidRPr="00A1325C">
          <w:rPr>
            <w:rFonts w:ascii="Times New Roman" w:eastAsia="Times New Roman" w:hAnsi="Times New Roman" w:cs="Times New Roman"/>
            <w:color w:val="000000"/>
            <w:sz w:val="24"/>
            <w:szCs w:val="24"/>
          </w:rPr>
          <w:t xml:space="preserve"> presence of similar synoptic-level pulses across the study region</w:t>
        </w:r>
      </w:ins>
      <w:ins w:id="30" w:author="Parker Malek" w:date="2024-04-21T18:04:00Z">
        <w:r w:rsidR="00632044">
          <w:rPr>
            <w:rFonts w:ascii="Times New Roman" w:eastAsia="Times New Roman" w:hAnsi="Times New Roman" w:cs="Times New Roman"/>
            <w:color w:val="000000"/>
            <w:sz w:val="24"/>
            <w:szCs w:val="24"/>
          </w:rPr>
          <w:t xml:space="preserve"> during the events flagged with the resampled airport time ser</w:t>
        </w:r>
      </w:ins>
      <w:ins w:id="31" w:author="Parker Malek [2]" w:date="2024-04-25T17:14:00Z">
        <w:r w:rsidR="001B4C04">
          <w:rPr>
            <w:rFonts w:ascii="Times New Roman" w:eastAsia="Times New Roman" w:hAnsi="Times New Roman" w:cs="Times New Roman"/>
            <w:color w:val="000000"/>
            <w:sz w:val="24"/>
            <w:szCs w:val="24"/>
          </w:rPr>
          <w:t>ie</w:t>
        </w:r>
      </w:ins>
      <w:ins w:id="32" w:author="Parker Malek" w:date="2024-04-21T18:04:00Z">
        <w:r w:rsidR="00632044">
          <w:rPr>
            <w:rFonts w:ascii="Times New Roman" w:eastAsia="Times New Roman" w:hAnsi="Times New Roman" w:cs="Times New Roman"/>
            <w:color w:val="000000"/>
            <w:sz w:val="24"/>
            <w:szCs w:val="24"/>
          </w:rPr>
          <w:t>s</w:t>
        </w:r>
      </w:ins>
      <w:ins w:id="33" w:author="Parker Malek" w:date="2024-04-21T17:53:00Z">
        <w:r w:rsidR="00A1325C" w:rsidRPr="00A1325C">
          <w:rPr>
            <w:rFonts w:ascii="Times New Roman" w:eastAsia="Times New Roman" w:hAnsi="Times New Roman" w:cs="Times New Roman"/>
            <w:color w:val="000000"/>
            <w:sz w:val="24"/>
            <w:szCs w:val="24"/>
          </w:rPr>
          <w:t xml:space="preserve">. </w:t>
        </w:r>
        <w:r w:rsidR="00A1325C">
          <w:rPr>
            <w:rFonts w:ascii="Times New Roman" w:eastAsia="Times New Roman" w:hAnsi="Times New Roman" w:cs="Times New Roman"/>
            <w:color w:val="000000"/>
            <w:sz w:val="24"/>
            <w:szCs w:val="24"/>
          </w:rPr>
          <w:t>(Figure 1).</w:t>
        </w:r>
      </w:ins>
      <w:del w:id="34" w:author="Parker Malek" w:date="2024-04-21T17:53:00Z">
        <w:r w:rsidDel="00A1325C">
          <w:rPr>
            <w:rFonts w:ascii="Times New Roman" w:eastAsia="Times New Roman" w:hAnsi="Times New Roman" w:cs="Times New Roman"/>
            <w:color w:val="000000"/>
            <w:sz w:val="24"/>
            <w:szCs w:val="24"/>
          </w:rPr>
          <w:delText xml:space="preserve"> </w:delText>
        </w:r>
      </w:del>
    </w:p>
    <w:p w14:paraId="5920FEA4" w14:textId="4018694D" w:rsidR="00DC7675" w:rsidRDefault="0010584E">
      <w:pPr>
        <w:pBdr>
          <w:top w:val="nil"/>
          <w:left w:val="nil"/>
          <w:bottom w:val="nil"/>
          <w:right w:val="nil"/>
          <w:between w:val="nil"/>
        </w:pBdr>
        <w:spacing w:line="240" w:lineRule="auto"/>
        <w:rPr>
          <w:ins w:id="35" w:author="Parker Malek" w:date="2024-04-21T17:26:00Z"/>
          <w:rFonts w:ascii="Times New Roman" w:eastAsia="Times New Roman" w:hAnsi="Times New Roman" w:cs="Times New Roman"/>
          <w:color w:val="000000"/>
          <w:sz w:val="24"/>
          <w:szCs w:val="24"/>
        </w:rPr>
        <w:pPrChange w:id="36" w:author="Parker Malek" w:date="2024-04-21T17:36:00Z">
          <w:pPr>
            <w:pBdr>
              <w:top w:val="nil"/>
              <w:left w:val="nil"/>
              <w:bottom w:val="nil"/>
              <w:right w:val="nil"/>
              <w:between w:val="nil"/>
            </w:pBdr>
            <w:spacing w:line="240" w:lineRule="auto"/>
            <w:ind w:firstLine="720"/>
          </w:pPr>
        </w:pPrChange>
      </w:pPr>
      <w:ins w:id="37" w:author="Parker Malek" w:date="2024-04-21T17:36:00Z">
        <w:r>
          <w:rPr>
            <w:rFonts w:ascii="Times New Roman" w:eastAsia="Times New Roman" w:hAnsi="Times New Roman" w:cs="Times New Roman"/>
            <w:color w:val="000000"/>
            <w:sz w:val="24"/>
            <w:szCs w:val="24"/>
          </w:rPr>
          <w:tab/>
        </w:r>
      </w:ins>
    </w:p>
    <w:p w14:paraId="36E22ED3" w14:textId="77777777" w:rsidR="00FF70D0" w:rsidRDefault="00FF70D0">
      <w:pPr>
        <w:pBdr>
          <w:top w:val="nil"/>
          <w:left w:val="nil"/>
          <w:bottom w:val="nil"/>
          <w:right w:val="nil"/>
          <w:between w:val="nil"/>
        </w:pBdr>
        <w:spacing w:line="240" w:lineRule="auto"/>
        <w:rPr>
          <w:rFonts w:ascii="Times New Roman" w:eastAsia="Times New Roman" w:hAnsi="Times New Roman" w:cs="Times New Roman"/>
          <w:color w:val="000000"/>
          <w:sz w:val="24"/>
          <w:szCs w:val="24"/>
        </w:rPr>
        <w:pPrChange w:id="38" w:author="Parker Malek" w:date="2024-04-21T17:30:00Z">
          <w:pPr>
            <w:pBdr>
              <w:top w:val="nil"/>
              <w:left w:val="nil"/>
              <w:bottom w:val="nil"/>
              <w:right w:val="nil"/>
              <w:between w:val="nil"/>
            </w:pBdr>
            <w:spacing w:line="240" w:lineRule="auto"/>
            <w:ind w:firstLine="720"/>
          </w:pPr>
        </w:pPrChange>
      </w:pPr>
    </w:p>
    <w:p w14:paraId="272EA04E" w14:textId="77777777" w:rsidR="006E251F" w:rsidRDefault="006E251F">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tbl>
      <w:tblPr>
        <w:tblStyle w:val="3"/>
        <w:tblW w:w="61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0"/>
        <w:gridCol w:w="1553"/>
        <w:gridCol w:w="1280"/>
        <w:gridCol w:w="1640"/>
      </w:tblGrid>
      <w:tr w:rsidR="006E251F" w14:paraId="7C5AA3FB" w14:textId="77777777">
        <w:trPr>
          <w:trHeight w:val="732"/>
          <w:jc w:val="center"/>
        </w:trPr>
        <w:tc>
          <w:tcPr>
            <w:tcW w:w="166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C88A68" w14:textId="77777777" w:rsidR="006E251F" w:rsidRDefault="00DA6ACA">
            <w:pPr>
              <w:jc w:val="center"/>
              <w:rPr>
                <w:b/>
                <w:color w:val="000000"/>
              </w:rPr>
            </w:pPr>
            <w:r>
              <w:rPr>
                <w:b/>
                <w:color w:val="000000"/>
              </w:rPr>
              <w:t>Watershed Region Name</w:t>
            </w:r>
          </w:p>
        </w:tc>
        <w:tc>
          <w:tcPr>
            <w:tcW w:w="1553" w:type="dxa"/>
            <w:tcBorders>
              <w:top w:val="single" w:sz="4" w:space="0" w:color="000000"/>
              <w:left w:val="nil"/>
              <w:bottom w:val="single" w:sz="4" w:space="0" w:color="000000"/>
              <w:right w:val="single" w:sz="4" w:space="0" w:color="000000"/>
            </w:tcBorders>
            <w:shd w:val="clear" w:color="auto" w:fill="BFBFBF"/>
            <w:vAlign w:val="center"/>
          </w:tcPr>
          <w:p w14:paraId="227288DB" w14:textId="77777777" w:rsidR="006E251F" w:rsidRDefault="00DA6ACA">
            <w:pPr>
              <w:jc w:val="center"/>
              <w:rPr>
                <w:b/>
                <w:color w:val="000000"/>
              </w:rPr>
            </w:pPr>
            <w:r>
              <w:rPr>
                <w:b/>
                <w:color w:val="000000"/>
              </w:rPr>
              <w:t>Station Name</w:t>
            </w:r>
          </w:p>
        </w:tc>
        <w:tc>
          <w:tcPr>
            <w:tcW w:w="1280" w:type="dxa"/>
            <w:tcBorders>
              <w:top w:val="single" w:sz="4" w:space="0" w:color="000000"/>
              <w:left w:val="nil"/>
              <w:bottom w:val="single" w:sz="4" w:space="0" w:color="000000"/>
              <w:right w:val="single" w:sz="4" w:space="0" w:color="000000"/>
            </w:tcBorders>
            <w:shd w:val="clear" w:color="auto" w:fill="BFBFBF"/>
            <w:vAlign w:val="center"/>
          </w:tcPr>
          <w:p w14:paraId="1EF90191" w14:textId="77777777" w:rsidR="006E251F" w:rsidRDefault="00DA6ACA">
            <w:pPr>
              <w:jc w:val="center"/>
              <w:rPr>
                <w:b/>
                <w:color w:val="000000"/>
              </w:rPr>
            </w:pPr>
            <w:r>
              <w:rPr>
                <w:b/>
                <w:color w:val="000000"/>
              </w:rPr>
              <w:t>Station Code</w:t>
            </w:r>
          </w:p>
        </w:tc>
        <w:tc>
          <w:tcPr>
            <w:tcW w:w="1640" w:type="dxa"/>
            <w:tcBorders>
              <w:top w:val="single" w:sz="4" w:space="0" w:color="000000"/>
              <w:left w:val="nil"/>
              <w:bottom w:val="single" w:sz="4" w:space="0" w:color="000000"/>
              <w:right w:val="single" w:sz="4" w:space="0" w:color="000000"/>
            </w:tcBorders>
            <w:shd w:val="clear" w:color="auto" w:fill="BFBFBF"/>
            <w:vAlign w:val="center"/>
          </w:tcPr>
          <w:p w14:paraId="51BDE081" w14:textId="77777777" w:rsidR="006E251F" w:rsidRDefault="00DA6ACA">
            <w:pPr>
              <w:jc w:val="center"/>
              <w:rPr>
                <w:b/>
                <w:color w:val="000000"/>
              </w:rPr>
            </w:pPr>
            <w:r>
              <w:rPr>
                <w:b/>
                <w:color w:val="000000"/>
              </w:rPr>
              <w:t>Years of Data Available</w:t>
            </w:r>
          </w:p>
        </w:tc>
      </w:tr>
      <w:tr w:rsidR="006E251F" w14:paraId="08611B7C" w14:textId="77777777">
        <w:trPr>
          <w:trHeight w:val="288"/>
          <w:jc w:val="center"/>
        </w:trPr>
        <w:tc>
          <w:tcPr>
            <w:tcW w:w="1660" w:type="dxa"/>
            <w:tcBorders>
              <w:top w:val="nil"/>
              <w:left w:val="single" w:sz="4" w:space="0" w:color="000000"/>
              <w:bottom w:val="single" w:sz="4" w:space="0" w:color="000000"/>
              <w:right w:val="single" w:sz="4" w:space="0" w:color="000000"/>
            </w:tcBorders>
            <w:shd w:val="clear" w:color="auto" w:fill="auto"/>
            <w:vAlign w:val="center"/>
          </w:tcPr>
          <w:p w14:paraId="3C51BC56" w14:textId="77777777" w:rsidR="006E251F" w:rsidRDefault="00DA6ACA">
            <w:pPr>
              <w:jc w:val="center"/>
              <w:rPr>
                <w:color w:val="000000"/>
              </w:rPr>
            </w:pPr>
            <w:r>
              <w:rPr>
                <w:color w:val="000000"/>
              </w:rPr>
              <w:t>Yuba-Feather</w:t>
            </w:r>
          </w:p>
        </w:tc>
        <w:tc>
          <w:tcPr>
            <w:tcW w:w="1553" w:type="dxa"/>
            <w:tcBorders>
              <w:top w:val="nil"/>
              <w:left w:val="nil"/>
              <w:bottom w:val="single" w:sz="4" w:space="0" w:color="000000"/>
              <w:right w:val="single" w:sz="4" w:space="0" w:color="000000"/>
            </w:tcBorders>
            <w:shd w:val="clear" w:color="auto" w:fill="auto"/>
            <w:vAlign w:val="bottom"/>
          </w:tcPr>
          <w:p w14:paraId="26B2F54D" w14:textId="77777777" w:rsidR="006E251F" w:rsidRDefault="00DA6ACA">
            <w:pPr>
              <w:rPr>
                <w:color w:val="000000"/>
              </w:rPr>
            </w:pPr>
            <w:r>
              <w:rPr>
                <w:color w:val="000000"/>
              </w:rPr>
              <w:t>Oroville</w:t>
            </w:r>
          </w:p>
        </w:tc>
        <w:tc>
          <w:tcPr>
            <w:tcW w:w="1280" w:type="dxa"/>
            <w:tcBorders>
              <w:top w:val="nil"/>
              <w:left w:val="nil"/>
              <w:bottom w:val="single" w:sz="4" w:space="0" w:color="000000"/>
              <w:right w:val="single" w:sz="4" w:space="0" w:color="000000"/>
            </w:tcBorders>
            <w:shd w:val="clear" w:color="auto" w:fill="auto"/>
            <w:vAlign w:val="bottom"/>
          </w:tcPr>
          <w:p w14:paraId="3A795E72" w14:textId="77777777" w:rsidR="006E251F" w:rsidRDefault="00DA6ACA">
            <w:pPr>
              <w:jc w:val="center"/>
              <w:rPr>
                <w:color w:val="000000"/>
              </w:rPr>
            </w:pPr>
            <w:r>
              <w:rPr>
                <w:color w:val="000000"/>
              </w:rPr>
              <w:t>kove</w:t>
            </w:r>
          </w:p>
        </w:tc>
        <w:tc>
          <w:tcPr>
            <w:tcW w:w="1640" w:type="dxa"/>
            <w:tcBorders>
              <w:top w:val="nil"/>
              <w:left w:val="nil"/>
              <w:bottom w:val="single" w:sz="4" w:space="0" w:color="000000"/>
              <w:right w:val="single" w:sz="4" w:space="0" w:color="000000"/>
            </w:tcBorders>
            <w:shd w:val="clear" w:color="auto" w:fill="auto"/>
            <w:vAlign w:val="bottom"/>
          </w:tcPr>
          <w:p w14:paraId="5D28FC3A" w14:textId="77777777" w:rsidR="006E251F" w:rsidRDefault="00DA6ACA">
            <w:pPr>
              <w:jc w:val="center"/>
              <w:rPr>
                <w:color w:val="000000"/>
              </w:rPr>
            </w:pPr>
            <w:r>
              <w:rPr>
                <w:color w:val="000000"/>
              </w:rPr>
              <w:t>24</w:t>
            </w:r>
          </w:p>
        </w:tc>
      </w:tr>
    </w:tbl>
    <w:p w14:paraId="1068126E" w14:textId="77777777" w:rsidR="006E251F" w:rsidRDefault="00DA6ACA">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1. MesoWest sites selected for analysis</w:t>
      </w:r>
    </w:p>
    <w:p w14:paraId="0397CA26" w14:textId="10B2C5D4" w:rsidR="006E251F" w:rsidRDefault="00DA6AC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06402B32" wp14:editId="66C5CF4A">
            <wp:extent cx="5943600" cy="5003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5003800"/>
                    </a:xfrm>
                    <a:prstGeom prst="rect">
                      <a:avLst/>
                    </a:prstGeom>
                    <a:ln/>
                  </pic:spPr>
                </pic:pic>
              </a:graphicData>
            </a:graphic>
          </wp:inline>
        </w:drawing>
      </w:r>
    </w:p>
    <w:p w14:paraId="4247AEB8" w14:textId="0012D25E" w:rsidR="005B111B" w:rsidRDefault="005B111B">
      <w:pPr>
        <w:pBdr>
          <w:top w:val="nil"/>
          <w:left w:val="nil"/>
          <w:bottom w:val="nil"/>
          <w:right w:val="nil"/>
          <w:between w:val="nil"/>
        </w:pBdr>
        <w:spacing w:line="240" w:lineRule="auto"/>
        <w:jc w:val="center"/>
        <w:rPr>
          <w:ins w:id="39" w:author="Parker Malek" w:date="2024-04-21T17:49:00Z"/>
          <w:rFonts w:ascii="Times New Roman" w:eastAsia="Times New Roman" w:hAnsi="Times New Roman" w:cs="Times New Roman"/>
          <w:color w:val="000000"/>
          <w:sz w:val="24"/>
          <w:szCs w:val="24"/>
        </w:rPr>
      </w:pPr>
    </w:p>
    <w:p w14:paraId="774575F9" w14:textId="0FD77579" w:rsidR="005174AD" w:rsidRDefault="007543A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ins w:id="40" w:author="Parker Malek" w:date="2024-04-21T18:03:00Z">
        <w:r>
          <w:rPr>
            <w:noProof/>
          </w:rPr>
          <w:lastRenderedPageBreak/>
          <w:drawing>
            <wp:inline distT="0" distB="0" distL="0" distR="0" wp14:anchorId="05BC848C" wp14:editId="533D789C">
              <wp:extent cx="5943600" cy="3714750"/>
              <wp:effectExtent l="152400" t="152400" r="361950" b="361950"/>
              <wp:docPr id="953130043" name="Picture 6" descr="A graph showing the number of precip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30043" name="Picture 6" descr="A graph showing the number of precipit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2C359347" wp14:editId="136A66DA">
              <wp:extent cx="5943600" cy="3714750"/>
              <wp:effectExtent l="152400" t="152400" r="361950" b="361950"/>
              <wp:docPr id="1469695630" name="Picture 5" descr="A graph showing the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95630" name="Picture 5" descr="A graph showing the weath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74114611" w14:textId="744B8E52" w:rsidR="00203137" w:rsidRPr="00203137" w:rsidRDefault="00DA6ACA" w:rsidP="00203137">
      <w:pPr>
        <w:pBdr>
          <w:top w:val="nil"/>
          <w:left w:val="nil"/>
          <w:bottom w:val="nil"/>
          <w:right w:val="nil"/>
          <w:between w:val="nil"/>
        </w:pBdr>
        <w:spacing w:line="240" w:lineRule="auto"/>
        <w:jc w:val="center"/>
        <w:rPr>
          <w:rFonts w:ascii="Times New Roman" w:eastAsia="Times New Roman" w:hAnsi="Times New Roman" w:cs="Times New Roman"/>
          <w:sz w:val="20"/>
          <w:szCs w:val="20"/>
          <w:rPrChange w:id="41" w:author="Parker Malek" w:date="2024-04-21T18:05:00Z">
            <w:rPr>
              <w:rFonts w:ascii="Times New Roman" w:eastAsia="Times New Roman" w:hAnsi="Times New Roman" w:cs="Times New Roman"/>
              <w:color w:val="000000"/>
              <w:sz w:val="24"/>
              <w:szCs w:val="24"/>
            </w:rPr>
          </w:rPrChange>
        </w:rPr>
      </w:pPr>
      <w:r>
        <w:rPr>
          <w:rFonts w:ascii="Times New Roman" w:eastAsia="Times New Roman" w:hAnsi="Times New Roman" w:cs="Times New Roman"/>
          <w:color w:val="000000"/>
          <w:sz w:val="20"/>
          <w:szCs w:val="20"/>
        </w:rPr>
        <w:t>Figure 1</w:t>
      </w:r>
      <w:ins w:id="42" w:author="Parker Malek" w:date="2024-04-21T18:03:00Z">
        <w:r w:rsidR="007543A5">
          <w:rPr>
            <w:rFonts w:ascii="Times New Roman" w:eastAsia="Times New Roman" w:hAnsi="Times New Roman" w:cs="Times New Roman"/>
            <w:color w:val="000000"/>
            <w:sz w:val="20"/>
            <w:szCs w:val="20"/>
          </w:rPr>
          <w:t>a</w:t>
        </w:r>
      </w:ins>
      <w:r>
        <w:rPr>
          <w:rFonts w:ascii="Times New Roman" w:eastAsia="Times New Roman" w:hAnsi="Times New Roman" w:cs="Times New Roman"/>
          <w:color w:val="000000"/>
          <w:sz w:val="20"/>
          <w:szCs w:val="20"/>
        </w:rPr>
        <w:t>. Resampled hourly precipitation time series for Oroville Airport, California</w:t>
      </w:r>
      <w:del w:id="43" w:author="Parker Malek" w:date="2024-04-21T17:50:00Z">
        <w:r w:rsidDel="00A1325C">
          <w:rPr>
            <w:rFonts w:ascii="Times New Roman" w:eastAsia="Times New Roman" w:hAnsi="Times New Roman" w:cs="Times New Roman"/>
            <w:color w:val="000000"/>
            <w:sz w:val="20"/>
            <w:szCs w:val="20"/>
          </w:rPr>
          <w:delText xml:space="preserve"> (Yuba-Feather watershed</w:delText>
        </w:r>
        <w:r w:rsidDel="00A1325C">
          <w:rPr>
            <w:rFonts w:ascii="Times New Roman" w:eastAsia="Times New Roman" w:hAnsi="Times New Roman" w:cs="Times New Roman"/>
            <w:sz w:val="20"/>
            <w:szCs w:val="20"/>
          </w:rPr>
          <w:delText>)</w:delText>
        </w:r>
      </w:del>
      <w:r>
        <w:rPr>
          <w:rFonts w:ascii="Times New Roman" w:eastAsia="Times New Roman" w:hAnsi="Times New Roman" w:cs="Times New Roman"/>
          <w:sz w:val="20"/>
          <w:szCs w:val="20"/>
        </w:rPr>
        <w:t xml:space="preserve"> for February 2017. Example of synoptic scale events identified.</w:t>
      </w:r>
    </w:p>
    <w:p w14:paraId="45C3136E" w14:textId="77777777" w:rsidR="006E251F" w:rsidRDefault="00DA6ACA">
      <w:pPr>
        <w:pStyle w:val="Heading2"/>
        <w:ind w:firstLine="720"/>
      </w:pPr>
      <w:r>
        <w:t>Synoptic and Mesoscale Pulse Identification</w:t>
      </w:r>
    </w:p>
    <w:p w14:paraId="67CD3801" w14:textId="7F533D10" w:rsidR="006E251F" w:rsidRDefault="00DA6ACA">
      <w:pPr>
        <w:ind w:firstLine="720"/>
        <w:rPr>
          <w:ins w:id="44" w:author="Parker Malek" w:date="2024-04-21T17:36:00Z"/>
        </w:rPr>
      </w:pPr>
      <w:r>
        <w:t>A two-pronged approach is used to categorize pulses of precipitation for the study. Longer-</w:t>
      </w:r>
      <w:del w:id="45" w:author="Parker Malek [2]" w:date="2024-04-28T17:38:00Z">
        <w:r w:rsidDel="00066E0B">
          <w:delText xml:space="preserve">term </w:delText>
        </w:r>
      </w:del>
      <w:ins w:id="46" w:author="Parker Malek [2]" w:date="2024-04-28T17:38:00Z">
        <w:r w:rsidR="00066E0B">
          <w:t xml:space="preserve">duration </w:t>
        </w:r>
      </w:ins>
      <w:r>
        <w:t xml:space="preserve">synoptic scale events are first identified visually from the </w:t>
      </w:r>
      <w:del w:id="47" w:author="Parker Malek [2]" w:date="2024-04-28T17:30:00Z">
        <w:r w:rsidDel="00A179DE">
          <w:delText xml:space="preserve">monthly </w:delText>
        </w:r>
      </w:del>
      <w:ins w:id="48" w:author="Parker Malek [2]" w:date="2024-04-28T17:30:00Z">
        <w:r w:rsidR="00A179DE">
          <w:t xml:space="preserve">hourly </w:t>
        </w:r>
      </w:ins>
      <w:r>
        <w:t>time series of rainfall events at Oroville Municipal Airport</w:t>
      </w:r>
      <w:ins w:id="49" w:author="Parker Malek [2]" w:date="2024-04-28T17:30:00Z">
        <w:r w:rsidR="00A179DE">
          <w:t xml:space="preserve"> in February 2017</w:t>
        </w:r>
      </w:ins>
      <w:r>
        <w:t>.</w:t>
      </w:r>
      <w:ins w:id="50" w:author="Parker Malek [2]" w:date="2024-04-28T17:30:00Z">
        <w:r w:rsidR="00A179DE">
          <w:t xml:space="preserve"> These larger scale events are identified through visually selecting groupings of precipitation</w:t>
        </w:r>
      </w:ins>
      <w:r>
        <w:t xml:space="preserve"> </w:t>
      </w:r>
      <w:ins w:id="51" w:author="Parker Malek [2]" w:date="2024-04-28T17:38:00Z">
        <w:r w:rsidR="00ED20BA">
          <w:t xml:space="preserve">that have a distinct peak followed </w:t>
        </w:r>
      </w:ins>
      <w:ins w:id="52" w:author="Parker Malek [2]" w:date="2024-04-28T17:43:00Z">
        <w:r w:rsidR="00ED20BA">
          <w:t xml:space="preserve">by a </w:t>
        </w:r>
      </w:ins>
      <w:ins w:id="53" w:author="Parker Malek [2]" w:date="2024-04-28T17:38:00Z">
        <w:r w:rsidR="00ED20BA">
          <w:t xml:space="preserve">period of </w:t>
        </w:r>
      </w:ins>
      <w:ins w:id="54" w:author="Parker Malek [2]" w:date="2024-04-28T17:43:00Z">
        <w:r w:rsidR="00ED20BA">
          <w:t xml:space="preserve">reduced rainfall. </w:t>
        </w:r>
      </w:ins>
      <w:ins w:id="55" w:author="Parker Malek [2]" w:date="2024-04-28T17:38:00Z">
        <w:r w:rsidR="00ED20BA">
          <w:t xml:space="preserve"> </w:t>
        </w:r>
        <w:r w:rsidR="00066E0B">
          <w:t xml:space="preserve"> </w:t>
        </w:r>
      </w:ins>
      <w:r>
        <w:t>This process identified 7 separate synoptic-level events. Within each of these synoptic level events, individual mesoscale pulses are identified through a similar visua</w:t>
      </w:r>
      <w:ins w:id="56" w:author="Parker Malek [2]" w:date="2024-04-28T17:29:00Z">
        <w:r w:rsidR="003F79DE">
          <w:t>l identification process</w:t>
        </w:r>
      </w:ins>
      <w:del w:id="57" w:author="Parker Malek [2]" w:date="2024-04-28T17:29:00Z">
        <w:r w:rsidDel="003F79DE">
          <w:delText>l process</w:delText>
        </w:r>
      </w:del>
      <w:r>
        <w:t xml:space="preserve">. </w:t>
      </w:r>
      <w:del w:id="58" w:author="Parker Malek [2]" w:date="2024-04-28T17:46:00Z">
        <w:r w:rsidDel="00FF1AB7">
          <w:delText>Each individual pulse of precipitation</w:delText>
        </w:r>
      </w:del>
      <w:ins w:id="59" w:author="Parker Malek [2]" w:date="2024-04-28T17:46:00Z">
        <w:r w:rsidR="00FF1AB7">
          <w:t xml:space="preserve">Because distinct peaks in precipitation </w:t>
        </w:r>
      </w:ins>
      <w:ins w:id="60" w:author="Parker Malek [2]" w:date="2024-04-28T17:50:00Z">
        <w:r w:rsidR="00FF1AB7">
          <w:t xml:space="preserve">can </w:t>
        </w:r>
      </w:ins>
      <w:ins w:id="61" w:author="Parker Malek [2]" w:date="2024-04-28T17:47:00Z">
        <w:r w:rsidR="00FF1AB7">
          <w:t>occur</w:t>
        </w:r>
      </w:ins>
      <w:ins w:id="62" w:author="Parker Malek [2]" w:date="2024-04-28T17:46:00Z">
        <w:r w:rsidR="00FF1AB7">
          <w:t xml:space="preserve"> </w:t>
        </w:r>
      </w:ins>
      <w:ins w:id="63" w:author="Parker Malek [2]" w:date="2024-04-28T17:47:00Z">
        <w:r w:rsidR="00FF1AB7">
          <w:t xml:space="preserve">multiple times within the same synoptic level pulse event, </w:t>
        </w:r>
      </w:ins>
      <w:ins w:id="64" w:author="Parker Malek [2]" w:date="2024-04-28T17:50:00Z">
        <w:r w:rsidR="00FF1AB7">
          <w:t>multiple</w:t>
        </w:r>
      </w:ins>
      <w:ins w:id="65" w:author="Parker Malek [2]" w:date="2024-04-28T17:47:00Z">
        <w:r w:rsidR="00FF1AB7">
          <w:t xml:space="preserve"> pulses are </w:t>
        </w:r>
      </w:ins>
      <w:ins w:id="66" w:author="Parker Malek [2]" w:date="2024-04-28T17:48:00Z">
        <w:r w:rsidR="00FF1AB7">
          <w:t>identified</w:t>
        </w:r>
      </w:ins>
      <w:ins w:id="67" w:author="Parker Malek [2]" w:date="2024-04-28T17:47:00Z">
        <w:r w:rsidR="00FF1AB7">
          <w:t xml:space="preserve"> </w:t>
        </w:r>
      </w:ins>
      <w:ins w:id="68" w:author="Parker Malek [2]" w:date="2024-04-28T17:48:00Z">
        <w:r w:rsidR="00FF1AB7">
          <w:t>within the same</w:t>
        </w:r>
      </w:ins>
      <w:del w:id="69" w:author="Parker Malek [2]" w:date="2024-04-28T17:46:00Z">
        <w:r w:rsidDel="00FF1AB7">
          <w:delText xml:space="preserve"> </w:delText>
        </w:r>
      </w:del>
      <w:del w:id="70" w:author="Parker Malek [2]" w:date="2024-04-28T17:44:00Z">
        <w:r w:rsidDel="00FF1AB7">
          <w:delText xml:space="preserve">will be the characterization </w:delText>
        </w:r>
      </w:del>
      <w:del w:id="71" w:author="Parker Malek [2]" w:date="2024-04-28T17:45:00Z">
        <w:r w:rsidDel="00FF1AB7">
          <w:delText>factor for these mesoscale pulses</w:delText>
        </w:r>
      </w:del>
      <w:del w:id="72" w:author="Parker Malek [2]" w:date="2024-04-28T17:46:00Z">
        <w:r w:rsidDel="00FF1AB7">
          <w:delText>,</w:delText>
        </w:r>
      </w:del>
      <w:del w:id="73" w:author="Parker Malek [2]" w:date="2024-04-28T17:48:00Z">
        <w:r w:rsidDel="00FF1AB7">
          <w:delText xml:space="preserve"> with each syntopic level event often containing multiple pulses (Figure 2)</w:delText>
        </w:r>
      </w:del>
      <w:ins w:id="74" w:author="Parker Malek [2]" w:date="2024-04-28T17:48:00Z">
        <w:r w:rsidR="00FF1AB7">
          <w:t xml:space="preserve"> synoptic level event</w:t>
        </w:r>
      </w:ins>
      <w:r>
        <w:t>.</w:t>
      </w:r>
      <w:ins w:id="75" w:author="Parker Malek [2]" w:date="2024-04-28T17:50:00Z">
        <w:r w:rsidR="00FF1AB7">
          <w:t xml:space="preserve"> This </w:t>
        </w:r>
      </w:ins>
      <w:ins w:id="76" w:author="Parker Malek [2]" w:date="2024-04-28T17:52:00Z">
        <w:r w:rsidR="00D442B9">
          <w:t>methodology</w:t>
        </w:r>
      </w:ins>
      <w:ins w:id="77" w:author="Parker Malek [2]" w:date="2024-04-28T17:50:00Z">
        <w:r w:rsidR="00FF1AB7">
          <w:t xml:space="preserve"> identified</w:t>
        </w:r>
      </w:ins>
      <w:del w:id="78" w:author="Parker Malek [2]" w:date="2024-04-28T17:50:00Z">
        <w:r w:rsidDel="00FF1AB7">
          <w:delText xml:space="preserve"> </w:delText>
        </w:r>
      </w:del>
      <w:ins w:id="79" w:author="Parker Malek [2]" w:date="2024-04-28T17:48:00Z">
        <w:r w:rsidR="00FF1AB7">
          <w:t xml:space="preserve"> 8</w:t>
        </w:r>
      </w:ins>
      <w:ins w:id="80" w:author="Parker Malek" w:date="2024-04-17T16:38:00Z">
        <w:del w:id="81" w:author="Parker Malek [2]" w:date="2024-04-28T17:48:00Z">
          <w:r w:rsidR="005C5B7F" w:rsidDel="00FF1AB7">
            <w:delText>9</w:delText>
          </w:r>
        </w:del>
        <w:r w:rsidR="005C5B7F">
          <w:t xml:space="preserve"> </w:t>
        </w:r>
      </w:ins>
      <w:ins w:id="82" w:author="Parker Malek [2]" w:date="2024-04-28T17:50:00Z">
        <w:r w:rsidR="00FF1AB7">
          <w:t xml:space="preserve">notable </w:t>
        </w:r>
      </w:ins>
      <w:ins w:id="83" w:author="Parker Malek [2]" w:date="2024-04-28T17:55:00Z">
        <w:r w:rsidR="00C60DC5">
          <w:t xml:space="preserve">mesoscale </w:t>
        </w:r>
      </w:ins>
      <w:ins w:id="84" w:author="Parker Malek [2]" w:date="2024-04-28T17:50:00Z">
        <w:r w:rsidR="00FF1AB7">
          <w:t>p</w:t>
        </w:r>
      </w:ins>
      <w:ins w:id="85" w:author="Parker Malek" w:date="2024-04-17T16:38:00Z">
        <w:del w:id="86" w:author="Parker Malek [2]" w:date="2024-04-28T17:50:00Z">
          <w:r w:rsidR="005C5B7F" w:rsidDel="00FF1AB7">
            <w:delText>P</w:delText>
          </w:r>
        </w:del>
        <w:r w:rsidR="005C5B7F">
          <w:t>ulses</w:t>
        </w:r>
        <w:del w:id="87" w:author="Parker Malek [2]" w:date="2024-04-28T17:50:00Z">
          <w:r w:rsidR="005C5B7F" w:rsidDel="00FF1AB7">
            <w:delText xml:space="preserve"> were identified through this visual identification methodology. </w:delText>
          </w:r>
        </w:del>
      </w:ins>
      <w:ins w:id="88" w:author="Parker Malek [2]" w:date="2024-04-28T17:50:00Z">
        <w:r w:rsidR="00FF1AB7">
          <w:t xml:space="preserve"> wi</w:t>
        </w:r>
        <w:r w:rsidR="00D442B9">
          <w:t>thin the study time period</w:t>
        </w:r>
      </w:ins>
      <w:ins w:id="89" w:author="Parker Malek [2]" w:date="2024-04-28T17:53:00Z">
        <w:r w:rsidR="00D442B9">
          <w:t xml:space="preserve">. </w:t>
        </w:r>
        <w:r w:rsidR="00C60DC5">
          <w:t xml:space="preserve">Pulses in </w:t>
        </w:r>
      </w:ins>
      <w:ins w:id="90" w:author="Parker Malek [2]" w:date="2024-04-28T17:58:00Z">
        <w:r w:rsidR="00A5025F">
          <w:t xml:space="preserve">vary temporally from 7 hours to 2 days, with precipitation totals ranging from </w:t>
        </w:r>
      </w:ins>
      <w:ins w:id="91" w:author="Parker Malek [2]" w:date="2024-04-28T17:59:00Z">
        <w:r w:rsidR="00A5025F">
          <w:t xml:space="preserve">6 to 22 mm. (Table 1). </w:t>
        </w:r>
      </w:ins>
      <w:del w:id="92" w:author="Parker Malek" w:date="2024-04-17T16:38:00Z">
        <w:r w:rsidDel="005C5B7F">
          <w:delText xml:space="preserve"> </w:delText>
        </w:r>
      </w:del>
    </w:p>
    <w:p w14:paraId="03E8EFE5" w14:textId="77777777" w:rsidR="005C5B7F" w:rsidRDefault="005C5B7F">
      <w:pPr>
        <w:ind w:firstLine="720"/>
        <w:rPr>
          <w:ins w:id="93" w:author="Parker Malek" w:date="2024-04-17T16:43:00Z"/>
        </w:rPr>
      </w:pPr>
    </w:p>
    <w:p w14:paraId="3E109031" w14:textId="77777777" w:rsidR="005C5B7F" w:rsidRDefault="005C5B7F">
      <w:pPr>
        <w:ind w:firstLine="720"/>
        <w:rPr>
          <w:rFonts w:ascii="Times New Roman" w:eastAsia="Times New Roman" w:hAnsi="Times New Roman" w:cs="Times New Roman"/>
          <w:sz w:val="24"/>
          <w:szCs w:val="24"/>
        </w:rPr>
      </w:pPr>
    </w:p>
    <w:p w14:paraId="79C1BE9E" w14:textId="6C4C698E" w:rsidR="009343C8" w:rsidRDefault="00DA6AC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AE3794" wp14:editId="2F96FF9C">
            <wp:extent cx="5943600" cy="31877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187700"/>
                    </a:xfrm>
                    <a:prstGeom prst="rect">
                      <a:avLst/>
                    </a:prstGeom>
                    <a:ln/>
                  </pic:spPr>
                </pic:pic>
              </a:graphicData>
            </a:graphic>
          </wp:inline>
        </w:drawing>
      </w:r>
    </w:p>
    <w:p w14:paraId="283529D5" w14:textId="77777777" w:rsidR="006E251F" w:rsidRDefault="006E251F">
      <w:pPr>
        <w:pBdr>
          <w:top w:val="nil"/>
          <w:left w:val="nil"/>
          <w:bottom w:val="nil"/>
          <w:right w:val="nil"/>
          <w:between w:val="nil"/>
        </w:pBdr>
        <w:spacing w:line="240" w:lineRule="auto"/>
        <w:rPr>
          <w:rFonts w:ascii="Times New Roman" w:eastAsia="Times New Roman" w:hAnsi="Times New Roman" w:cs="Times New Roman"/>
          <w:b/>
          <w:i/>
          <w:color w:val="000000"/>
          <w:sz w:val="24"/>
          <w:szCs w:val="24"/>
        </w:rPr>
      </w:pPr>
    </w:p>
    <w:p w14:paraId="1A9286A1" w14:textId="170DC7B1" w:rsidR="006E251F" w:rsidRDefault="00DA6ACA">
      <w:pPr>
        <w:pBdr>
          <w:top w:val="nil"/>
          <w:left w:val="nil"/>
          <w:bottom w:val="nil"/>
          <w:right w:val="nil"/>
          <w:between w:val="nil"/>
        </w:pBdr>
        <w:spacing w:line="240" w:lineRule="auto"/>
        <w:jc w:val="center"/>
        <w:rPr>
          <w:ins w:id="94" w:author="Parker Malek" w:date="2024-04-17T16:35:00Z"/>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Figure 2. Example of “multimodal” pulses found within </w:t>
      </w:r>
      <w:r w:rsidR="005B111B">
        <w:rPr>
          <w:rFonts w:ascii="Times New Roman" w:eastAsia="Times New Roman" w:hAnsi="Times New Roman" w:cs="Times New Roman"/>
          <w:sz w:val="20"/>
          <w:szCs w:val="20"/>
        </w:rPr>
        <w:t>synoptic</w:t>
      </w:r>
      <w:r>
        <w:rPr>
          <w:rFonts w:ascii="Times New Roman" w:eastAsia="Times New Roman" w:hAnsi="Times New Roman" w:cs="Times New Roman"/>
          <w:sz w:val="20"/>
          <w:szCs w:val="20"/>
        </w:rPr>
        <w:t xml:space="preserve"> level event </w:t>
      </w:r>
      <w:r>
        <w:rPr>
          <w:rFonts w:ascii="Times New Roman" w:eastAsia="Times New Roman" w:hAnsi="Times New Roman" w:cs="Times New Roman"/>
          <w:color w:val="000000"/>
          <w:sz w:val="20"/>
          <w:szCs w:val="20"/>
        </w:rPr>
        <w:t>at Oroville Airport in February 2017</w:t>
      </w:r>
    </w:p>
    <w:p w14:paraId="3FB8B168" w14:textId="65BCF8BA" w:rsidR="009343C8" w:rsidRDefault="005C5B7F">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ins w:id="95" w:author="Parker Malek" w:date="2024-04-17T16:35:00Z">
        <w:r>
          <w:rPr>
            <w:rFonts w:ascii="Times New Roman" w:eastAsia="Times New Roman" w:hAnsi="Times New Roman" w:cs="Times New Roman"/>
            <w:color w:val="000000"/>
            <w:sz w:val="20"/>
            <w:szCs w:val="20"/>
          </w:rPr>
          <w:t>d</w:t>
        </w:r>
      </w:ins>
    </w:p>
    <w:p w14:paraId="10E842E5" w14:textId="52489CB9" w:rsidR="005B111B" w:rsidRDefault="005B111B">
      <w:p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sidRPr="005B111B">
        <w:rPr>
          <w:rFonts w:ascii="Times New Roman" w:eastAsia="Times New Roman" w:hAnsi="Times New Roman" w:cs="Times New Roman"/>
          <w:b/>
          <w:i/>
          <w:noProof/>
          <w:color w:val="000000"/>
          <w:sz w:val="24"/>
          <w:szCs w:val="24"/>
        </w:rPr>
        <w:drawing>
          <wp:inline distT="0" distB="0" distL="0" distR="0" wp14:anchorId="46B142F1" wp14:editId="33CD51B0">
            <wp:extent cx="5943600" cy="2971800"/>
            <wp:effectExtent l="152400" t="152400" r="361950" b="361950"/>
            <wp:docPr id="16" name="Content Placeholder 15" descr="A graph of different types of data&#10;&#10;Description automatically generated with medium confidence">
              <a:extLst xmlns:a="http://schemas.openxmlformats.org/drawingml/2006/main">
                <a:ext uri="{FF2B5EF4-FFF2-40B4-BE49-F238E27FC236}">
                  <a16:creationId xmlns:a16="http://schemas.microsoft.com/office/drawing/2014/main" id="{065A0C10-B677-DB2E-2C59-FD92A54F5F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A graph of different types of data&#10;&#10;Description automatically generated with medium confidence">
                      <a:extLst>
                        <a:ext uri="{FF2B5EF4-FFF2-40B4-BE49-F238E27FC236}">
                          <a16:creationId xmlns:a16="http://schemas.microsoft.com/office/drawing/2014/main" id="{065A0C10-B677-DB2E-2C59-FD92A54F5FC8}"/>
                        </a:ext>
                      </a:extLst>
                    </pic:cNvPr>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FEA9D6" w14:textId="2BF7E5ED" w:rsidR="00DA6ACA" w:rsidRDefault="00DA6ACA" w:rsidP="00DA6ACA">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Figure 3. </w:t>
      </w:r>
      <w:r w:rsidR="004564F3">
        <w:rPr>
          <w:rFonts w:ascii="Times New Roman" w:eastAsia="Times New Roman" w:hAnsi="Times New Roman" w:cs="Times New Roman"/>
          <w:color w:val="000000"/>
          <w:sz w:val="20"/>
          <w:szCs w:val="20"/>
        </w:rPr>
        <w:t>P</w:t>
      </w:r>
      <w:r>
        <w:rPr>
          <w:rFonts w:ascii="Times New Roman" w:eastAsia="Times New Roman" w:hAnsi="Times New Roman" w:cs="Times New Roman"/>
          <w:color w:val="000000"/>
          <w:sz w:val="20"/>
          <w:szCs w:val="20"/>
        </w:rPr>
        <w:t xml:space="preserve">ulses found within </w:t>
      </w:r>
      <w:r>
        <w:rPr>
          <w:rFonts w:ascii="Times New Roman" w:eastAsia="Times New Roman" w:hAnsi="Times New Roman" w:cs="Times New Roman"/>
          <w:sz w:val="20"/>
          <w:szCs w:val="20"/>
        </w:rPr>
        <w:t xml:space="preserve">synoptic level event </w:t>
      </w:r>
      <w:r>
        <w:rPr>
          <w:rFonts w:ascii="Times New Roman" w:eastAsia="Times New Roman" w:hAnsi="Times New Roman" w:cs="Times New Roman"/>
          <w:color w:val="000000"/>
          <w:sz w:val="20"/>
          <w:szCs w:val="20"/>
        </w:rPr>
        <w:t>at Oroville Airport in February 2017</w:t>
      </w:r>
    </w:p>
    <w:tbl>
      <w:tblPr>
        <w:tblW w:w="8661" w:type="dxa"/>
        <w:tblCellMar>
          <w:left w:w="0" w:type="dxa"/>
          <w:right w:w="0" w:type="dxa"/>
        </w:tblCellMar>
        <w:tblLook w:val="0600" w:firstRow="0" w:lastRow="0" w:firstColumn="0" w:lastColumn="0" w:noHBand="1" w:noVBand="1"/>
      </w:tblPr>
      <w:tblGrid>
        <w:gridCol w:w="1979"/>
        <w:gridCol w:w="1622"/>
        <w:gridCol w:w="1622"/>
        <w:gridCol w:w="1719"/>
        <w:gridCol w:w="1719"/>
      </w:tblGrid>
      <w:tr w:rsidR="004564F3" w:rsidRPr="004564F3" w:rsidDel="006E6F63" w14:paraId="45F48DC3" w14:textId="5A92E5DA" w:rsidTr="004564F3">
        <w:trPr>
          <w:trHeight w:val="1525"/>
          <w:del w:id="96"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41F80A54" w14:textId="213B9CAC" w:rsidR="004564F3" w:rsidRPr="004564F3" w:rsidDel="006E6F63" w:rsidRDefault="004564F3" w:rsidP="004564F3">
            <w:pPr>
              <w:pBdr>
                <w:top w:val="nil"/>
                <w:left w:val="nil"/>
                <w:bottom w:val="nil"/>
                <w:right w:val="nil"/>
                <w:between w:val="nil"/>
              </w:pBdr>
              <w:spacing w:line="240" w:lineRule="auto"/>
              <w:jc w:val="center"/>
              <w:rPr>
                <w:del w:id="97" w:author="Parker Malek" w:date="2024-04-14T15:53:00Z"/>
                <w:rFonts w:ascii="Times New Roman" w:eastAsia="Times New Roman" w:hAnsi="Times New Roman" w:cs="Times New Roman"/>
                <w:color w:val="000000"/>
                <w:sz w:val="20"/>
                <w:szCs w:val="20"/>
              </w:rPr>
            </w:pPr>
            <w:del w:id="98" w:author="Parker Malek" w:date="2024-04-14T15:53:00Z">
              <w:r w:rsidRPr="004564F3" w:rsidDel="006E6F63">
                <w:rPr>
                  <w:rFonts w:ascii="Times New Roman" w:eastAsia="Times New Roman" w:hAnsi="Times New Roman" w:cs="Times New Roman"/>
                  <w:b/>
                  <w:bCs/>
                  <w:color w:val="000000"/>
                  <w:sz w:val="20"/>
                  <w:szCs w:val="20"/>
                </w:rPr>
                <w:delText xml:space="preserve">Event end date </w:delText>
              </w:r>
              <w:r w:rsidRPr="004564F3" w:rsidDel="006E6F63">
                <w:rPr>
                  <w:rFonts w:ascii="Times New Roman" w:eastAsia="Times New Roman" w:hAnsi="Times New Roman" w:cs="Times New Roman"/>
                  <w:b/>
                  <w:bCs/>
                  <w:color w:val="000000"/>
                  <w:sz w:val="20"/>
                  <w:szCs w:val="20"/>
                </w:rPr>
                <w:br/>
                <w:delText>(mm-dd-hh)</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63B10278" w14:textId="2D90CF3A" w:rsidR="004564F3" w:rsidRPr="004564F3" w:rsidDel="006E6F63" w:rsidRDefault="004564F3" w:rsidP="004564F3">
            <w:pPr>
              <w:pBdr>
                <w:top w:val="nil"/>
                <w:left w:val="nil"/>
                <w:bottom w:val="nil"/>
                <w:right w:val="nil"/>
                <w:between w:val="nil"/>
              </w:pBdr>
              <w:spacing w:line="240" w:lineRule="auto"/>
              <w:jc w:val="center"/>
              <w:rPr>
                <w:del w:id="99" w:author="Parker Malek" w:date="2024-04-14T15:53:00Z"/>
                <w:rFonts w:ascii="Times New Roman" w:eastAsia="Times New Roman" w:hAnsi="Times New Roman" w:cs="Times New Roman"/>
                <w:color w:val="000000"/>
                <w:sz w:val="20"/>
                <w:szCs w:val="20"/>
              </w:rPr>
            </w:pPr>
            <w:del w:id="100" w:author="Parker Malek" w:date="2024-04-14T15:53:00Z">
              <w:r w:rsidRPr="004564F3" w:rsidDel="006E6F63">
                <w:rPr>
                  <w:rFonts w:ascii="Times New Roman" w:eastAsia="Times New Roman" w:hAnsi="Times New Roman" w:cs="Times New Roman"/>
                  <w:b/>
                  <w:bCs/>
                  <w:color w:val="000000"/>
                  <w:sz w:val="20"/>
                  <w:szCs w:val="20"/>
                </w:rPr>
                <w:delText xml:space="preserve">Total </w:delText>
              </w:r>
              <w:r w:rsidRPr="004564F3" w:rsidDel="006E6F63">
                <w:rPr>
                  <w:rFonts w:ascii="Times New Roman" w:eastAsia="Times New Roman" w:hAnsi="Times New Roman" w:cs="Times New Roman"/>
                  <w:b/>
                  <w:bCs/>
                  <w:color w:val="000000"/>
                  <w:sz w:val="20"/>
                  <w:szCs w:val="20"/>
                </w:rPr>
                <w:br/>
                <w:delText xml:space="preserve">Precipitation </w:delText>
              </w:r>
              <w:r w:rsidRPr="004564F3" w:rsidDel="006E6F63">
                <w:rPr>
                  <w:rFonts w:ascii="Times New Roman" w:eastAsia="Times New Roman" w:hAnsi="Times New Roman" w:cs="Times New Roman"/>
                  <w:b/>
                  <w:bCs/>
                  <w:color w:val="000000"/>
                  <w:sz w:val="20"/>
                  <w:szCs w:val="20"/>
                </w:rPr>
                <w:br/>
                <w:delText>(mm)</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18B89A26" w14:textId="4526E3C4" w:rsidR="004564F3" w:rsidRPr="004564F3" w:rsidDel="006E6F63" w:rsidRDefault="004564F3" w:rsidP="004564F3">
            <w:pPr>
              <w:pBdr>
                <w:top w:val="nil"/>
                <w:left w:val="nil"/>
                <w:bottom w:val="nil"/>
                <w:right w:val="nil"/>
                <w:between w:val="nil"/>
              </w:pBdr>
              <w:spacing w:line="240" w:lineRule="auto"/>
              <w:jc w:val="center"/>
              <w:rPr>
                <w:del w:id="101" w:author="Parker Malek" w:date="2024-04-14T15:53:00Z"/>
                <w:rFonts w:ascii="Times New Roman" w:eastAsia="Times New Roman" w:hAnsi="Times New Roman" w:cs="Times New Roman"/>
                <w:color w:val="000000"/>
                <w:sz w:val="20"/>
                <w:szCs w:val="20"/>
              </w:rPr>
            </w:pPr>
            <w:del w:id="102" w:author="Parker Malek" w:date="2024-04-14T15:53:00Z">
              <w:r w:rsidRPr="004564F3" w:rsidDel="006E6F63">
                <w:rPr>
                  <w:rFonts w:ascii="Times New Roman" w:eastAsia="Times New Roman" w:hAnsi="Times New Roman" w:cs="Times New Roman"/>
                  <w:b/>
                  <w:bCs/>
                  <w:color w:val="000000"/>
                  <w:sz w:val="20"/>
                  <w:szCs w:val="20"/>
                </w:rPr>
                <w:delText xml:space="preserve">Average </w:delText>
              </w:r>
              <w:r w:rsidRPr="004564F3" w:rsidDel="006E6F63">
                <w:rPr>
                  <w:rFonts w:ascii="Times New Roman" w:eastAsia="Times New Roman" w:hAnsi="Times New Roman" w:cs="Times New Roman"/>
                  <w:b/>
                  <w:bCs/>
                  <w:color w:val="000000"/>
                  <w:sz w:val="20"/>
                  <w:szCs w:val="20"/>
                </w:rPr>
                <w:br/>
                <w:delText xml:space="preserve">Precipitation </w:delText>
              </w:r>
              <w:r w:rsidRPr="004564F3" w:rsidDel="006E6F63">
                <w:rPr>
                  <w:rFonts w:ascii="Times New Roman" w:eastAsia="Times New Roman" w:hAnsi="Times New Roman" w:cs="Times New Roman"/>
                  <w:b/>
                  <w:bCs/>
                  <w:color w:val="000000"/>
                  <w:sz w:val="20"/>
                  <w:szCs w:val="20"/>
                </w:rPr>
                <w:br/>
                <w:delText>(mm)</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7CFE7480" w14:textId="1A3FBB96" w:rsidR="004564F3" w:rsidRPr="004564F3" w:rsidDel="006E6F63" w:rsidRDefault="004564F3" w:rsidP="004564F3">
            <w:pPr>
              <w:pBdr>
                <w:top w:val="nil"/>
                <w:left w:val="nil"/>
                <w:bottom w:val="nil"/>
                <w:right w:val="nil"/>
                <w:between w:val="nil"/>
              </w:pBdr>
              <w:spacing w:line="240" w:lineRule="auto"/>
              <w:jc w:val="center"/>
              <w:rPr>
                <w:del w:id="103" w:author="Parker Malek" w:date="2024-04-14T15:53:00Z"/>
                <w:rFonts w:ascii="Times New Roman" w:eastAsia="Times New Roman" w:hAnsi="Times New Roman" w:cs="Times New Roman"/>
                <w:color w:val="000000"/>
                <w:sz w:val="20"/>
                <w:szCs w:val="20"/>
              </w:rPr>
            </w:pPr>
            <w:del w:id="104" w:author="Parker Malek" w:date="2024-04-14T15:53:00Z">
              <w:r w:rsidRPr="004564F3" w:rsidDel="006E6F63">
                <w:rPr>
                  <w:rFonts w:ascii="Times New Roman" w:eastAsia="Times New Roman" w:hAnsi="Times New Roman" w:cs="Times New Roman"/>
                  <w:b/>
                  <w:bCs/>
                  <w:color w:val="000000"/>
                  <w:sz w:val="20"/>
                  <w:szCs w:val="20"/>
                </w:rPr>
                <w:delText>Maximum</w:delText>
              </w:r>
              <w:r w:rsidRPr="004564F3" w:rsidDel="006E6F63">
                <w:rPr>
                  <w:rFonts w:ascii="Times New Roman" w:eastAsia="Times New Roman" w:hAnsi="Times New Roman" w:cs="Times New Roman"/>
                  <w:b/>
                  <w:bCs/>
                  <w:color w:val="000000"/>
                  <w:sz w:val="20"/>
                  <w:szCs w:val="20"/>
                </w:rPr>
                <w:br/>
                <w:delText xml:space="preserve">Precipitation </w:delText>
              </w:r>
              <w:r w:rsidRPr="004564F3" w:rsidDel="006E6F63">
                <w:rPr>
                  <w:rFonts w:ascii="Times New Roman" w:eastAsia="Times New Roman" w:hAnsi="Times New Roman" w:cs="Times New Roman"/>
                  <w:b/>
                  <w:bCs/>
                  <w:color w:val="000000"/>
                  <w:sz w:val="20"/>
                  <w:szCs w:val="20"/>
                </w:rPr>
                <w:br/>
                <w:delText>(mm)</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48C84464" w14:textId="60CE0496" w:rsidR="004564F3" w:rsidRPr="004564F3" w:rsidDel="006E6F63" w:rsidRDefault="004564F3" w:rsidP="004564F3">
            <w:pPr>
              <w:pBdr>
                <w:top w:val="nil"/>
                <w:left w:val="nil"/>
                <w:bottom w:val="nil"/>
                <w:right w:val="nil"/>
                <w:between w:val="nil"/>
              </w:pBdr>
              <w:spacing w:line="240" w:lineRule="auto"/>
              <w:jc w:val="center"/>
              <w:rPr>
                <w:del w:id="105" w:author="Parker Malek" w:date="2024-04-14T15:53:00Z"/>
                <w:rFonts w:ascii="Times New Roman" w:eastAsia="Times New Roman" w:hAnsi="Times New Roman" w:cs="Times New Roman"/>
                <w:color w:val="000000"/>
                <w:sz w:val="20"/>
                <w:szCs w:val="20"/>
              </w:rPr>
            </w:pPr>
            <w:del w:id="106" w:author="Parker Malek" w:date="2024-04-14T15:53:00Z">
              <w:r w:rsidRPr="004564F3" w:rsidDel="006E6F63">
                <w:rPr>
                  <w:rFonts w:ascii="Times New Roman" w:eastAsia="Times New Roman" w:hAnsi="Times New Roman" w:cs="Times New Roman"/>
                  <w:b/>
                  <w:bCs/>
                  <w:color w:val="000000"/>
                  <w:sz w:val="20"/>
                  <w:szCs w:val="20"/>
                </w:rPr>
                <w:delText xml:space="preserve">Day </w:delText>
              </w:r>
              <w:r w:rsidRPr="004564F3" w:rsidDel="006E6F63">
                <w:rPr>
                  <w:rFonts w:ascii="Times New Roman" w:eastAsia="Times New Roman" w:hAnsi="Times New Roman" w:cs="Times New Roman"/>
                  <w:b/>
                  <w:bCs/>
                  <w:color w:val="000000"/>
                  <w:sz w:val="20"/>
                  <w:szCs w:val="20"/>
                </w:rPr>
                <w:br/>
                <w:delText>Difference</w:delText>
              </w:r>
            </w:del>
          </w:p>
        </w:tc>
      </w:tr>
      <w:tr w:rsidR="004564F3" w:rsidRPr="004564F3" w:rsidDel="006E6F63" w14:paraId="51327DDC" w14:textId="22891BFE" w:rsidTr="004564F3">
        <w:trPr>
          <w:trHeight w:val="440"/>
          <w:del w:id="107"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51EF5F16" w14:textId="29C49189" w:rsidR="004564F3" w:rsidRPr="004564F3" w:rsidDel="006E6F63" w:rsidRDefault="004564F3" w:rsidP="004564F3">
            <w:pPr>
              <w:pBdr>
                <w:top w:val="nil"/>
                <w:left w:val="nil"/>
                <w:bottom w:val="nil"/>
                <w:right w:val="nil"/>
                <w:between w:val="nil"/>
              </w:pBdr>
              <w:spacing w:line="240" w:lineRule="auto"/>
              <w:jc w:val="center"/>
              <w:rPr>
                <w:del w:id="108" w:author="Parker Malek" w:date="2024-04-14T15:53:00Z"/>
                <w:rFonts w:ascii="Times New Roman" w:eastAsia="Times New Roman" w:hAnsi="Times New Roman" w:cs="Times New Roman"/>
                <w:color w:val="000000"/>
                <w:sz w:val="20"/>
                <w:szCs w:val="20"/>
              </w:rPr>
            </w:pPr>
            <w:del w:id="109" w:author="Parker Malek" w:date="2024-04-14T15:53:00Z">
              <w:r w:rsidRPr="004564F3" w:rsidDel="006E6F63">
                <w:rPr>
                  <w:rFonts w:ascii="Times New Roman" w:eastAsia="Times New Roman" w:hAnsi="Times New Roman" w:cs="Times New Roman"/>
                  <w:color w:val="000000"/>
                  <w:sz w:val="20"/>
                  <w:szCs w:val="20"/>
                </w:rPr>
                <w:delText>02-18-18</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671FA263" w14:textId="016F867B" w:rsidR="004564F3" w:rsidRPr="004564F3" w:rsidDel="006E6F63" w:rsidRDefault="004564F3" w:rsidP="004564F3">
            <w:pPr>
              <w:pBdr>
                <w:top w:val="nil"/>
                <w:left w:val="nil"/>
                <w:bottom w:val="nil"/>
                <w:right w:val="nil"/>
                <w:between w:val="nil"/>
              </w:pBdr>
              <w:spacing w:line="240" w:lineRule="auto"/>
              <w:jc w:val="center"/>
              <w:rPr>
                <w:del w:id="110" w:author="Parker Malek" w:date="2024-04-14T15:53:00Z"/>
                <w:rFonts w:ascii="Times New Roman" w:eastAsia="Times New Roman" w:hAnsi="Times New Roman" w:cs="Times New Roman"/>
                <w:color w:val="000000"/>
                <w:sz w:val="20"/>
                <w:szCs w:val="20"/>
              </w:rPr>
            </w:pPr>
            <w:del w:id="111" w:author="Parker Malek" w:date="2024-04-14T15:53:00Z">
              <w:r w:rsidRPr="004564F3" w:rsidDel="006E6F63">
                <w:rPr>
                  <w:rFonts w:ascii="Times New Roman" w:eastAsia="Times New Roman" w:hAnsi="Times New Roman" w:cs="Times New Roman"/>
                  <w:color w:val="000000"/>
                  <w:sz w:val="20"/>
                  <w:szCs w:val="20"/>
                </w:rPr>
                <w:delText>28.76</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43A5902C" w14:textId="05094547" w:rsidR="004564F3" w:rsidRPr="004564F3" w:rsidDel="006E6F63" w:rsidRDefault="004564F3" w:rsidP="004564F3">
            <w:pPr>
              <w:pBdr>
                <w:top w:val="nil"/>
                <w:left w:val="nil"/>
                <w:bottom w:val="nil"/>
                <w:right w:val="nil"/>
                <w:between w:val="nil"/>
              </w:pBdr>
              <w:spacing w:line="240" w:lineRule="auto"/>
              <w:jc w:val="center"/>
              <w:rPr>
                <w:del w:id="112" w:author="Parker Malek" w:date="2024-04-14T15:53:00Z"/>
                <w:rFonts w:ascii="Times New Roman" w:eastAsia="Times New Roman" w:hAnsi="Times New Roman" w:cs="Times New Roman"/>
                <w:color w:val="000000"/>
                <w:sz w:val="20"/>
                <w:szCs w:val="20"/>
              </w:rPr>
            </w:pPr>
            <w:del w:id="113" w:author="Parker Malek" w:date="2024-04-14T15:53:00Z">
              <w:r w:rsidRPr="004564F3" w:rsidDel="006E6F63">
                <w:rPr>
                  <w:rFonts w:ascii="Times New Roman" w:eastAsia="Times New Roman" w:hAnsi="Times New Roman" w:cs="Times New Roman"/>
                  <w:color w:val="000000"/>
                  <w:sz w:val="20"/>
                  <w:szCs w:val="20"/>
                </w:rPr>
                <w:delText>0.80</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4198CA84" w14:textId="31EEB294" w:rsidR="004564F3" w:rsidRPr="004564F3" w:rsidDel="006E6F63" w:rsidRDefault="004564F3" w:rsidP="004564F3">
            <w:pPr>
              <w:pBdr>
                <w:top w:val="nil"/>
                <w:left w:val="nil"/>
                <w:bottom w:val="nil"/>
                <w:right w:val="nil"/>
                <w:between w:val="nil"/>
              </w:pBdr>
              <w:spacing w:line="240" w:lineRule="auto"/>
              <w:jc w:val="center"/>
              <w:rPr>
                <w:del w:id="114" w:author="Parker Malek" w:date="2024-04-14T15:53:00Z"/>
                <w:rFonts w:ascii="Times New Roman" w:eastAsia="Times New Roman" w:hAnsi="Times New Roman" w:cs="Times New Roman"/>
                <w:color w:val="000000"/>
                <w:sz w:val="20"/>
                <w:szCs w:val="20"/>
              </w:rPr>
            </w:pPr>
            <w:del w:id="115" w:author="Parker Malek" w:date="2024-04-14T15:53:00Z">
              <w:r w:rsidRPr="004564F3" w:rsidDel="006E6F63">
                <w:rPr>
                  <w:rFonts w:ascii="Times New Roman" w:eastAsia="Times New Roman" w:hAnsi="Times New Roman" w:cs="Times New Roman"/>
                  <w:color w:val="000000"/>
                  <w:sz w:val="20"/>
                  <w:szCs w:val="20"/>
                </w:rPr>
                <w:delText>1.94</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1D9DFE53" w14:textId="64260B37" w:rsidR="004564F3" w:rsidRPr="004564F3" w:rsidDel="006E6F63" w:rsidRDefault="004564F3" w:rsidP="004564F3">
            <w:pPr>
              <w:pBdr>
                <w:top w:val="nil"/>
                <w:left w:val="nil"/>
                <w:bottom w:val="nil"/>
                <w:right w:val="nil"/>
                <w:between w:val="nil"/>
              </w:pBdr>
              <w:spacing w:line="240" w:lineRule="auto"/>
              <w:jc w:val="center"/>
              <w:rPr>
                <w:del w:id="116" w:author="Parker Malek" w:date="2024-04-14T15:53:00Z"/>
                <w:rFonts w:ascii="Times New Roman" w:eastAsia="Times New Roman" w:hAnsi="Times New Roman" w:cs="Times New Roman"/>
                <w:color w:val="000000"/>
                <w:sz w:val="20"/>
                <w:szCs w:val="20"/>
              </w:rPr>
            </w:pPr>
            <w:del w:id="117" w:author="Parker Malek" w:date="2024-04-14T15:53:00Z">
              <w:r w:rsidRPr="004564F3" w:rsidDel="006E6F63">
                <w:rPr>
                  <w:rFonts w:ascii="Times New Roman" w:eastAsia="Times New Roman" w:hAnsi="Times New Roman" w:cs="Times New Roman"/>
                  <w:color w:val="000000"/>
                  <w:sz w:val="20"/>
                  <w:szCs w:val="20"/>
                </w:rPr>
                <w:delText>1 day 13 hours</w:delText>
              </w:r>
            </w:del>
          </w:p>
        </w:tc>
      </w:tr>
      <w:tr w:rsidR="004564F3" w:rsidRPr="004564F3" w:rsidDel="006E6F63" w14:paraId="0C19D2AD" w14:textId="11856BA2" w:rsidTr="004564F3">
        <w:trPr>
          <w:trHeight w:val="440"/>
          <w:del w:id="118"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913343F" w14:textId="02F90C37" w:rsidR="004564F3" w:rsidRPr="004564F3" w:rsidDel="006E6F63" w:rsidRDefault="004564F3" w:rsidP="004564F3">
            <w:pPr>
              <w:pBdr>
                <w:top w:val="nil"/>
                <w:left w:val="nil"/>
                <w:bottom w:val="nil"/>
                <w:right w:val="nil"/>
                <w:between w:val="nil"/>
              </w:pBdr>
              <w:spacing w:line="240" w:lineRule="auto"/>
              <w:jc w:val="center"/>
              <w:rPr>
                <w:del w:id="119" w:author="Parker Malek" w:date="2024-04-14T15:53:00Z"/>
                <w:rFonts w:ascii="Times New Roman" w:eastAsia="Times New Roman" w:hAnsi="Times New Roman" w:cs="Times New Roman"/>
                <w:color w:val="000000"/>
                <w:sz w:val="20"/>
                <w:szCs w:val="20"/>
              </w:rPr>
            </w:pPr>
            <w:del w:id="120" w:author="Parker Malek" w:date="2024-04-14T15:53:00Z">
              <w:r w:rsidRPr="004564F3" w:rsidDel="006E6F63">
                <w:rPr>
                  <w:rFonts w:ascii="Times New Roman" w:eastAsia="Times New Roman" w:hAnsi="Times New Roman" w:cs="Times New Roman"/>
                  <w:color w:val="000000"/>
                  <w:sz w:val="20"/>
                  <w:szCs w:val="20"/>
                </w:rPr>
                <w:delText>02-21-04</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0C807C4" w14:textId="3708861B" w:rsidR="004564F3" w:rsidRPr="004564F3" w:rsidDel="006E6F63" w:rsidRDefault="004564F3" w:rsidP="004564F3">
            <w:pPr>
              <w:pBdr>
                <w:top w:val="nil"/>
                <w:left w:val="nil"/>
                <w:bottom w:val="nil"/>
                <w:right w:val="nil"/>
                <w:between w:val="nil"/>
              </w:pBdr>
              <w:spacing w:line="240" w:lineRule="auto"/>
              <w:jc w:val="center"/>
              <w:rPr>
                <w:del w:id="121" w:author="Parker Malek" w:date="2024-04-14T15:53:00Z"/>
                <w:rFonts w:ascii="Times New Roman" w:eastAsia="Times New Roman" w:hAnsi="Times New Roman" w:cs="Times New Roman"/>
                <w:color w:val="000000"/>
                <w:sz w:val="20"/>
                <w:szCs w:val="20"/>
              </w:rPr>
            </w:pPr>
            <w:del w:id="122" w:author="Parker Malek" w:date="2024-04-14T15:53:00Z">
              <w:r w:rsidRPr="004564F3" w:rsidDel="006E6F63">
                <w:rPr>
                  <w:rFonts w:ascii="Times New Roman" w:eastAsia="Times New Roman" w:hAnsi="Times New Roman" w:cs="Times New Roman"/>
                  <w:color w:val="000000"/>
                  <w:sz w:val="20"/>
                  <w:szCs w:val="20"/>
                </w:rPr>
                <w:delText>24.28</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64DEAA7D" w14:textId="6938B34B" w:rsidR="004564F3" w:rsidRPr="004564F3" w:rsidDel="006E6F63" w:rsidRDefault="004564F3" w:rsidP="004564F3">
            <w:pPr>
              <w:pBdr>
                <w:top w:val="nil"/>
                <w:left w:val="nil"/>
                <w:bottom w:val="nil"/>
                <w:right w:val="nil"/>
                <w:between w:val="nil"/>
              </w:pBdr>
              <w:spacing w:line="240" w:lineRule="auto"/>
              <w:jc w:val="center"/>
              <w:rPr>
                <w:del w:id="123" w:author="Parker Malek" w:date="2024-04-14T15:53:00Z"/>
                <w:rFonts w:ascii="Times New Roman" w:eastAsia="Times New Roman" w:hAnsi="Times New Roman" w:cs="Times New Roman"/>
                <w:color w:val="000000"/>
                <w:sz w:val="20"/>
                <w:szCs w:val="20"/>
              </w:rPr>
            </w:pPr>
            <w:del w:id="124" w:author="Parker Malek" w:date="2024-04-14T15:53:00Z">
              <w:r w:rsidRPr="004564F3" w:rsidDel="006E6F63">
                <w:rPr>
                  <w:rFonts w:ascii="Times New Roman" w:eastAsia="Times New Roman" w:hAnsi="Times New Roman" w:cs="Times New Roman"/>
                  <w:color w:val="000000"/>
                  <w:sz w:val="20"/>
                  <w:szCs w:val="20"/>
                </w:rPr>
                <w:delText>0.52</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D3F77C4" w14:textId="0D58FE7F" w:rsidR="004564F3" w:rsidRPr="004564F3" w:rsidDel="006E6F63" w:rsidRDefault="004564F3" w:rsidP="004564F3">
            <w:pPr>
              <w:pBdr>
                <w:top w:val="nil"/>
                <w:left w:val="nil"/>
                <w:bottom w:val="nil"/>
                <w:right w:val="nil"/>
                <w:between w:val="nil"/>
              </w:pBdr>
              <w:spacing w:line="240" w:lineRule="auto"/>
              <w:jc w:val="center"/>
              <w:rPr>
                <w:del w:id="125" w:author="Parker Malek" w:date="2024-04-14T15:53:00Z"/>
                <w:rFonts w:ascii="Times New Roman" w:eastAsia="Times New Roman" w:hAnsi="Times New Roman" w:cs="Times New Roman"/>
                <w:color w:val="000000"/>
                <w:sz w:val="20"/>
                <w:szCs w:val="20"/>
              </w:rPr>
            </w:pPr>
            <w:del w:id="126" w:author="Parker Malek" w:date="2024-04-14T15:53:00Z">
              <w:r w:rsidRPr="004564F3" w:rsidDel="006E6F63">
                <w:rPr>
                  <w:rFonts w:ascii="Times New Roman" w:eastAsia="Times New Roman" w:hAnsi="Times New Roman" w:cs="Times New Roman"/>
                  <w:color w:val="000000"/>
                  <w:sz w:val="20"/>
                  <w:szCs w:val="20"/>
                </w:rPr>
                <w:delText>3.61</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6E28BCC" w14:textId="2E1C5F6C" w:rsidR="004564F3" w:rsidRPr="004564F3" w:rsidDel="006E6F63" w:rsidRDefault="004564F3" w:rsidP="004564F3">
            <w:pPr>
              <w:pBdr>
                <w:top w:val="nil"/>
                <w:left w:val="nil"/>
                <w:bottom w:val="nil"/>
                <w:right w:val="nil"/>
                <w:between w:val="nil"/>
              </w:pBdr>
              <w:spacing w:line="240" w:lineRule="auto"/>
              <w:jc w:val="center"/>
              <w:rPr>
                <w:del w:id="127" w:author="Parker Malek" w:date="2024-04-14T15:53:00Z"/>
                <w:rFonts w:ascii="Times New Roman" w:eastAsia="Times New Roman" w:hAnsi="Times New Roman" w:cs="Times New Roman"/>
                <w:color w:val="000000"/>
                <w:sz w:val="20"/>
                <w:szCs w:val="20"/>
              </w:rPr>
            </w:pPr>
            <w:del w:id="128" w:author="Parker Malek" w:date="2024-04-14T15:53:00Z">
              <w:r w:rsidRPr="004564F3" w:rsidDel="006E6F63">
                <w:rPr>
                  <w:rFonts w:ascii="Times New Roman" w:eastAsia="Times New Roman" w:hAnsi="Times New Roman" w:cs="Times New Roman"/>
                  <w:color w:val="000000"/>
                  <w:sz w:val="20"/>
                  <w:szCs w:val="20"/>
                </w:rPr>
                <w:delText>1 day 22 hours</w:delText>
              </w:r>
            </w:del>
          </w:p>
        </w:tc>
      </w:tr>
      <w:tr w:rsidR="004564F3" w:rsidRPr="004564F3" w:rsidDel="006E6F63" w14:paraId="573C37EE" w14:textId="7CE26096" w:rsidTr="004564F3">
        <w:trPr>
          <w:trHeight w:val="440"/>
          <w:del w:id="129"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5B3E7DA" w14:textId="0C2D7423" w:rsidR="004564F3" w:rsidRPr="004564F3" w:rsidDel="006E6F63" w:rsidRDefault="004564F3" w:rsidP="004564F3">
            <w:pPr>
              <w:pBdr>
                <w:top w:val="nil"/>
                <w:left w:val="nil"/>
                <w:bottom w:val="nil"/>
                <w:right w:val="nil"/>
                <w:between w:val="nil"/>
              </w:pBdr>
              <w:spacing w:line="240" w:lineRule="auto"/>
              <w:jc w:val="center"/>
              <w:rPr>
                <w:del w:id="130" w:author="Parker Malek" w:date="2024-04-14T15:53:00Z"/>
                <w:rFonts w:ascii="Times New Roman" w:eastAsia="Times New Roman" w:hAnsi="Times New Roman" w:cs="Times New Roman"/>
                <w:color w:val="000000"/>
                <w:sz w:val="20"/>
                <w:szCs w:val="20"/>
              </w:rPr>
            </w:pPr>
            <w:del w:id="131" w:author="Parker Malek" w:date="2024-04-14T15:53:00Z">
              <w:r w:rsidRPr="004564F3" w:rsidDel="006E6F63">
                <w:rPr>
                  <w:rFonts w:ascii="Times New Roman" w:eastAsia="Times New Roman" w:hAnsi="Times New Roman" w:cs="Times New Roman"/>
                  <w:color w:val="000000"/>
                  <w:sz w:val="20"/>
                  <w:szCs w:val="20"/>
                </w:rPr>
                <w:delText>02-04-14</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71D26817" w14:textId="478B086F" w:rsidR="004564F3" w:rsidRPr="004564F3" w:rsidDel="006E6F63" w:rsidRDefault="004564F3" w:rsidP="004564F3">
            <w:pPr>
              <w:pBdr>
                <w:top w:val="nil"/>
                <w:left w:val="nil"/>
                <w:bottom w:val="nil"/>
                <w:right w:val="nil"/>
                <w:between w:val="nil"/>
              </w:pBdr>
              <w:spacing w:line="240" w:lineRule="auto"/>
              <w:jc w:val="center"/>
              <w:rPr>
                <w:del w:id="132" w:author="Parker Malek" w:date="2024-04-14T15:53:00Z"/>
                <w:rFonts w:ascii="Times New Roman" w:eastAsia="Times New Roman" w:hAnsi="Times New Roman" w:cs="Times New Roman"/>
                <w:color w:val="000000"/>
                <w:sz w:val="20"/>
                <w:szCs w:val="20"/>
              </w:rPr>
            </w:pPr>
            <w:del w:id="133" w:author="Parker Malek" w:date="2024-04-14T15:53:00Z">
              <w:r w:rsidRPr="004564F3" w:rsidDel="006E6F63">
                <w:rPr>
                  <w:rFonts w:ascii="Times New Roman" w:eastAsia="Times New Roman" w:hAnsi="Times New Roman" w:cs="Times New Roman"/>
                  <w:color w:val="000000"/>
                  <w:sz w:val="20"/>
                  <w:szCs w:val="20"/>
                </w:rPr>
                <w:delText>22.02</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2FF028A7" w14:textId="1F732339" w:rsidR="004564F3" w:rsidRPr="004564F3" w:rsidDel="006E6F63" w:rsidRDefault="004564F3" w:rsidP="004564F3">
            <w:pPr>
              <w:pBdr>
                <w:top w:val="nil"/>
                <w:left w:val="nil"/>
                <w:bottom w:val="nil"/>
                <w:right w:val="nil"/>
                <w:between w:val="nil"/>
              </w:pBdr>
              <w:spacing w:line="240" w:lineRule="auto"/>
              <w:jc w:val="center"/>
              <w:rPr>
                <w:del w:id="134" w:author="Parker Malek" w:date="2024-04-14T15:53:00Z"/>
                <w:rFonts w:ascii="Times New Roman" w:eastAsia="Times New Roman" w:hAnsi="Times New Roman" w:cs="Times New Roman"/>
                <w:color w:val="000000"/>
                <w:sz w:val="20"/>
                <w:szCs w:val="20"/>
              </w:rPr>
            </w:pPr>
            <w:del w:id="135" w:author="Parker Malek" w:date="2024-04-14T15:53:00Z">
              <w:r w:rsidRPr="004564F3" w:rsidDel="006E6F63">
                <w:rPr>
                  <w:rFonts w:ascii="Times New Roman" w:eastAsia="Times New Roman" w:hAnsi="Times New Roman" w:cs="Times New Roman"/>
                  <w:color w:val="000000"/>
                  <w:sz w:val="20"/>
                  <w:szCs w:val="20"/>
                </w:rPr>
                <w:delText>0.42</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2B545088" w14:textId="6BB235E9" w:rsidR="004564F3" w:rsidRPr="004564F3" w:rsidDel="006E6F63" w:rsidRDefault="004564F3" w:rsidP="004564F3">
            <w:pPr>
              <w:pBdr>
                <w:top w:val="nil"/>
                <w:left w:val="nil"/>
                <w:bottom w:val="nil"/>
                <w:right w:val="nil"/>
                <w:between w:val="nil"/>
              </w:pBdr>
              <w:spacing w:line="240" w:lineRule="auto"/>
              <w:jc w:val="center"/>
              <w:rPr>
                <w:del w:id="136" w:author="Parker Malek" w:date="2024-04-14T15:53:00Z"/>
                <w:rFonts w:ascii="Times New Roman" w:eastAsia="Times New Roman" w:hAnsi="Times New Roman" w:cs="Times New Roman"/>
                <w:color w:val="000000"/>
                <w:sz w:val="20"/>
                <w:szCs w:val="20"/>
              </w:rPr>
            </w:pPr>
            <w:del w:id="137" w:author="Parker Malek" w:date="2024-04-14T15:53:00Z">
              <w:r w:rsidRPr="004564F3" w:rsidDel="006E6F63">
                <w:rPr>
                  <w:rFonts w:ascii="Times New Roman" w:eastAsia="Times New Roman" w:hAnsi="Times New Roman" w:cs="Times New Roman"/>
                  <w:color w:val="000000"/>
                  <w:sz w:val="20"/>
                  <w:szCs w:val="20"/>
                </w:rPr>
                <w:delText>4.08</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CA23E48" w14:textId="42CE3C0C" w:rsidR="004564F3" w:rsidRPr="004564F3" w:rsidDel="006E6F63" w:rsidRDefault="004564F3" w:rsidP="004564F3">
            <w:pPr>
              <w:pBdr>
                <w:top w:val="nil"/>
                <w:left w:val="nil"/>
                <w:bottom w:val="nil"/>
                <w:right w:val="nil"/>
                <w:between w:val="nil"/>
              </w:pBdr>
              <w:spacing w:line="240" w:lineRule="auto"/>
              <w:jc w:val="center"/>
              <w:rPr>
                <w:del w:id="138" w:author="Parker Malek" w:date="2024-04-14T15:53:00Z"/>
                <w:rFonts w:ascii="Times New Roman" w:eastAsia="Times New Roman" w:hAnsi="Times New Roman" w:cs="Times New Roman"/>
                <w:color w:val="000000"/>
                <w:sz w:val="20"/>
                <w:szCs w:val="20"/>
              </w:rPr>
            </w:pPr>
            <w:del w:id="139" w:author="Parker Malek" w:date="2024-04-14T15:53:00Z">
              <w:r w:rsidRPr="004564F3" w:rsidDel="006E6F63">
                <w:rPr>
                  <w:rFonts w:ascii="Times New Roman" w:eastAsia="Times New Roman" w:hAnsi="Times New Roman" w:cs="Times New Roman"/>
                  <w:color w:val="000000"/>
                  <w:sz w:val="20"/>
                  <w:szCs w:val="20"/>
                </w:rPr>
                <w:delText>2 days 3 hours</w:delText>
              </w:r>
            </w:del>
          </w:p>
        </w:tc>
      </w:tr>
      <w:tr w:rsidR="004564F3" w:rsidRPr="004564F3" w:rsidDel="006E6F63" w14:paraId="056105E0" w14:textId="517954A3" w:rsidTr="004564F3">
        <w:trPr>
          <w:trHeight w:val="440"/>
          <w:del w:id="140"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3C3A9541" w14:textId="0A59A9B1" w:rsidR="004564F3" w:rsidRPr="004564F3" w:rsidDel="006E6F63" w:rsidRDefault="004564F3" w:rsidP="004564F3">
            <w:pPr>
              <w:pBdr>
                <w:top w:val="nil"/>
                <w:left w:val="nil"/>
                <w:bottom w:val="nil"/>
                <w:right w:val="nil"/>
                <w:between w:val="nil"/>
              </w:pBdr>
              <w:spacing w:line="240" w:lineRule="auto"/>
              <w:jc w:val="center"/>
              <w:rPr>
                <w:del w:id="141" w:author="Parker Malek" w:date="2024-04-14T15:53:00Z"/>
                <w:rFonts w:ascii="Times New Roman" w:eastAsia="Times New Roman" w:hAnsi="Times New Roman" w:cs="Times New Roman"/>
                <w:color w:val="000000"/>
                <w:sz w:val="20"/>
                <w:szCs w:val="20"/>
              </w:rPr>
            </w:pPr>
            <w:del w:id="142" w:author="Parker Malek" w:date="2024-04-14T15:53:00Z">
              <w:r w:rsidRPr="004564F3" w:rsidDel="006E6F63">
                <w:rPr>
                  <w:rFonts w:ascii="Times New Roman" w:eastAsia="Times New Roman" w:hAnsi="Times New Roman" w:cs="Times New Roman"/>
                  <w:color w:val="000000"/>
                  <w:sz w:val="20"/>
                  <w:szCs w:val="20"/>
                </w:rPr>
                <w:delText>02-07-15</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2E7CB8C1" w14:textId="31A6C583" w:rsidR="004564F3" w:rsidRPr="004564F3" w:rsidDel="006E6F63" w:rsidRDefault="004564F3" w:rsidP="004564F3">
            <w:pPr>
              <w:pBdr>
                <w:top w:val="nil"/>
                <w:left w:val="nil"/>
                <w:bottom w:val="nil"/>
                <w:right w:val="nil"/>
                <w:between w:val="nil"/>
              </w:pBdr>
              <w:spacing w:line="240" w:lineRule="auto"/>
              <w:jc w:val="center"/>
              <w:rPr>
                <w:del w:id="143" w:author="Parker Malek" w:date="2024-04-14T15:53:00Z"/>
                <w:rFonts w:ascii="Times New Roman" w:eastAsia="Times New Roman" w:hAnsi="Times New Roman" w:cs="Times New Roman"/>
                <w:color w:val="000000"/>
                <w:sz w:val="20"/>
                <w:szCs w:val="20"/>
              </w:rPr>
            </w:pPr>
            <w:del w:id="144" w:author="Parker Malek" w:date="2024-04-14T15:53:00Z">
              <w:r w:rsidRPr="004564F3" w:rsidDel="006E6F63">
                <w:rPr>
                  <w:rFonts w:ascii="Times New Roman" w:eastAsia="Times New Roman" w:hAnsi="Times New Roman" w:cs="Times New Roman"/>
                  <w:color w:val="000000"/>
                  <w:sz w:val="20"/>
                  <w:szCs w:val="20"/>
                </w:rPr>
                <w:delText>20.55</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01C88B4D" w14:textId="5DCD124C" w:rsidR="004564F3" w:rsidRPr="004564F3" w:rsidDel="006E6F63" w:rsidRDefault="004564F3" w:rsidP="004564F3">
            <w:pPr>
              <w:pBdr>
                <w:top w:val="nil"/>
                <w:left w:val="nil"/>
                <w:bottom w:val="nil"/>
                <w:right w:val="nil"/>
                <w:between w:val="nil"/>
              </w:pBdr>
              <w:spacing w:line="240" w:lineRule="auto"/>
              <w:jc w:val="center"/>
              <w:rPr>
                <w:del w:id="145" w:author="Parker Malek" w:date="2024-04-14T15:53:00Z"/>
                <w:rFonts w:ascii="Times New Roman" w:eastAsia="Times New Roman" w:hAnsi="Times New Roman" w:cs="Times New Roman"/>
                <w:color w:val="000000"/>
                <w:sz w:val="20"/>
                <w:szCs w:val="20"/>
              </w:rPr>
            </w:pPr>
            <w:del w:id="146" w:author="Parker Malek" w:date="2024-04-14T15:53:00Z">
              <w:r w:rsidRPr="004564F3" w:rsidDel="006E6F63">
                <w:rPr>
                  <w:rFonts w:ascii="Times New Roman" w:eastAsia="Times New Roman" w:hAnsi="Times New Roman" w:cs="Times New Roman"/>
                  <w:color w:val="000000"/>
                  <w:sz w:val="20"/>
                  <w:szCs w:val="20"/>
                </w:rPr>
                <w:delText>1.14</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0594AB85" w14:textId="07586C2B" w:rsidR="004564F3" w:rsidRPr="004564F3" w:rsidDel="006E6F63" w:rsidRDefault="004564F3" w:rsidP="004564F3">
            <w:pPr>
              <w:pBdr>
                <w:top w:val="nil"/>
                <w:left w:val="nil"/>
                <w:bottom w:val="nil"/>
                <w:right w:val="nil"/>
                <w:between w:val="nil"/>
              </w:pBdr>
              <w:spacing w:line="240" w:lineRule="auto"/>
              <w:jc w:val="center"/>
              <w:rPr>
                <w:del w:id="147" w:author="Parker Malek" w:date="2024-04-14T15:53:00Z"/>
                <w:rFonts w:ascii="Times New Roman" w:eastAsia="Times New Roman" w:hAnsi="Times New Roman" w:cs="Times New Roman"/>
                <w:color w:val="000000"/>
                <w:sz w:val="20"/>
                <w:szCs w:val="20"/>
              </w:rPr>
            </w:pPr>
            <w:del w:id="148" w:author="Parker Malek" w:date="2024-04-14T15:53:00Z">
              <w:r w:rsidRPr="004564F3" w:rsidDel="006E6F63">
                <w:rPr>
                  <w:rFonts w:ascii="Times New Roman" w:eastAsia="Times New Roman" w:hAnsi="Times New Roman" w:cs="Times New Roman"/>
                  <w:color w:val="000000"/>
                  <w:sz w:val="20"/>
                  <w:szCs w:val="20"/>
                </w:rPr>
                <w:delText>4.34</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3384B6AE" w14:textId="676CBC1B" w:rsidR="004564F3" w:rsidRPr="004564F3" w:rsidDel="006E6F63" w:rsidRDefault="004564F3" w:rsidP="004564F3">
            <w:pPr>
              <w:pBdr>
                <w:top w:val="nil"/>
                <w:left w:val="nil"/>
                <w:bottom w:val="nil"/>
                <w:right w:val="nil"/>
                <w:between w:val="nil"/>
              </w:pBdr>
              <w:spacing w:line="240" w:lineRule="auto"/>
              <w:jc w:val="center"/>
              <w:rPr>
                <w:del w:id="149" w:author="Parker Malek" w:date="2024-04-14T15:53:00Z"/>
                <w:rFonts w:ascii="Times New Roman" w:eastAsia="Times New Roman" w:hAnsi="Times New Roman" w:cs="Times New Roman"/>
                <w:color w:val="000000"/>
                <w:sz w:val="20"/>
                <w:szCs w:val="20"/>
              </w:rPr>
            </w:pPr>
            <w:del w:id="150" w:author="Parker Malek" w:date="2024-04-14T15:53:00Z">
              <w:r w:rsidRPr="004564F3" w:rsidDel="006E6F63">
                <w:rPr>
                  <w:rFonts w:ascii="Times New Roman" w:eastAsia="Times New Roman" w:hAnsi="Times New Roman" w:cs="Times New Roman"/>
                  <w:color w:val="000000"/>
                  <w:sz w:val="20"/>
                  <w:szCs w:val="20"/>
                </w:rPr>
                <w:delText>17 hours</w:delText>
              </w:r>
            </w:del>
          </w:p>
        </w:tc>
      </w:tr>
      <w:tr w:rsidR="004564F3" w:rsidRPr="004564F3" w:rsidDel="006E6F63" w14:paraId="0553F466" w14:textId="43300982" w:rsidTr="004564F3">
        <w:trPr>
          <w:trHeight w:val="440"/>
          <w:del w:id="151"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762B1057" w14:textId="3AF14126" w:rsidR="004564F3" w:rsidRPr="004564F3" w:rsidDel="006E6F63" w:rsidRDefault="004564F3" w:rsidP="004564F3">
            <w:pPr>
              <w:pBdr>
                <w:top w:val="nil"/>
                <w:left w:val="nil"/>
                <w:bottom w:val="nil"/>
                <w:right w:val="nil"/>
                <w:between w:val="nil"/>
              </w:pBdr>
              <w:spacing w:line="240" w:lineRule="auto"/>
              <w:jc w:val="center"/>
              <w:rPr>
                <w:del w:id="152" w:author="Parker Malek" w:date="2024-04-14T15:53:00Z"/>
                <w:rFonts w:ascii="Times New Roman" w:eastAsia="Times New Roman" w:hAnsi="Times New Roman" w:cs="Times New Roman"/>
                <w:color w:val="000000"/>
                <w:sz w:val="20"/>
                <w:szCs w:val="20"/>
              </w:rPr>
            </w:pPr>
            <w:del w:id="153" w:author="Parker Malek" w:date="2024-04-14T15:53:00Z">
              <w:r w:rsidRPr="004564F3" w:rsidDel="006E6F63">
                <w:rPr>
                  <w:rFonts w:ascii="Times New Roman" w:eastAsia="Times New Roman" w:hAnsi="Times New Roman" w:cs="Times New Roman"/>
                  <w:color w:val="000000"/>
                  <w:sz w:val="20"/>
                  <w:szCs w:val="20"/>
                </w:rPr>
                <w:delText>02-10-00</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6D1ED75F" w14:textId="1668828C" w:rsidR="004564F3" w:rsidRPr="004564F3" w:rsidDel="006E6F63" w:rsidRDefault="004564F3" w:rsidP="004564F3">
            <w:pPr>
              <w:pBdr>
                <w:top w:val="nil"/>
                <w:left w:val="nil"/>
                <w:bottom w:val="nil"/>
                <w:right w:val="nil"/>
                <w:between w:val="nil"/>
              </w:pBdr>
              <w:spacing w:line="240" w:lineRule="auto"/>
              <w:jc w:val="center"/>
              <w:rPr>
                <w:del w:id="154" w:author="Parker Malek" w:date="2024-04-14T15:53:00Z"/>
                <w:rFonts w:ascii="Times New Roman" w:eastAsia="Times New Roman" w:hAnsi="Times New Roman" w:cs="Times New Roman"/>
                <w:color w:val="000000"/>
                <w:sz w:val="20"/>
                <w:szCs w:val="20"/>
              </w:rPr>
            </w:pPr>
            <w:del w:id="155" w:author="Parker Malek" w:date="2024-04-14T15:53:00Z">
              <w:r w:rsidRPr="004564F3" w:rsidDel="006E6F63">
                <w:rPr>
                  <w:rFonts w:ascii="Times New Roman" w:eastAsia="Times New Roman" w:hAnsi="Times New Roman" w:cs="Times New Roman"/>
                  <w:color w:val="000000"/>
                  <w:sz w:val="20"/>
                  <w:szCs w:val="20"/>
                </w:rPr>
                <w:delText>17.03</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3394030" w14:textId="33184997" w:rsidR="004564F3" w:rsidRPr="004564F3" w:rsidDel="006E6F63" w:rsidRDefault="004564F3" w:rsidP="004564F3">
            <w:pPr>
              <w:pBdr>
                <w:top w:val="nil"/>
                <w:left w:val="nil"/>
                <w:bottom w:val="nil"/>
                <w:right w:val="nil"/>
                <w:between w:val="nil"/>
              </w:pBdr>
              <w:spacing w:line="240" w:lineRule="auto"/>
              <w:jc w:val="center"/>
              <w:rPr>
                <w:del w:id="156" w:author="Parker Malek" w:date="2024-04-14T15:53:00Z"/>
                <w:rFonts w:ascii="Times New Roman" w:eastAsia="Times New Roman" w:hAnsi="Times New Roman" w:cs="Times New Roman"/>
                <w:color w:val="000000"/>
                <w:sz w:val="20"/>
                <w:szCs w:val="20"/>
              </w:rPr>
            </w:pPr>
            <w:del w:id="157" w:author="Parker Malek" w:date="2024-04-14T15:53:00Z">
              <w:r w:rsidRPr="004564F3" w:rsidDel="006E6F63">
                <w:rPr>
                  <w:rFonts w:ascii="Times New Roman" w:eastAsia="Times New Roman" w:hAnsi="Times New Roman" w:cs="Times New Roman"/>
                  <w:color w:val="000000"/>
                  <w:sz w:val="20"/>
                  <w:szCs w:val="20"/>
                </w:rPr>
                <w:delText>1.00</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66041D6" w14:textId="3B544169" w:rsidR="004564F3" w:rsidRPr="004564F3" w:rsidDel="006E6F63" w:rsidRDefault="004564F3" w:rsidP="004564F3">
            <w:pPr>
              <w:pBdr>
                <w:top w:val="nil"/>
                <w:left w:val="nil"/>
                <w:bottom w:val="nil"/>
                <w:right w:val="nil"/>
                <w:between w:val="nil"/>
              </w:pBdr>
              <w:spacing w:line="240" w:lineRule="auto"/>
              <w:jc w:val="center"/>
              <w:rPr>
                <w:del w:id="158" w:author="Parker Malek" w:date="2024-04-14T15:53:00Z"/>
                <w:rFonts w:ascii="Times New Roman" w:eastAsia="Times New Roman" w:hAnsi="Times New Roman" w:cs="Times New Roman"/>
                <w:color w:val="000000"/>
                <w:sz w:val="20"/>
                <w:szCs w:val="20"/>
              </w:rPr>
            </w:pPr>
            <w:del w:id="159" w:author="Parker Malek" w:date="2024-04-14T15:53:00Z">
              <w:r w:rsidRPr="004564F3" w:rsidDel="006E6F63">
                <w:rPr>
                  <w:rFonts w:ascii="Times New Roman" w:eastAsia="Times New Roman" w:hAnsi="Times New Roman" w:cs="Times New Roman"/>
                  <w:color w:val="000000"/>
                  <w:sz w:val="20"/>
                  <w:szCs w:val="20"/>
                </w:rPr>
                <w:delText>3.13</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45CA84C3" w14:textId="78B497CA" w:rsidR="004564F3" w:rsidRPr="004564F3" w:rsidDel="006E6F63" w:rsidRDefault="004564F3" w:rsidP="004564F3">
            <w:pPr>
              <w:pBdr>
                <w:top w:val="nil"/>
                <w:left w:val="nil"/>
                <w:bottom w:val="nil"/>
                <w:right w:val="nil"/>
                <w:between w:val="nil"/>
              </w:pBdr>
              <w:spacing w:line="240" w:lineRule="auto"/>
              <w:jc w:val="center"/>
              <w:rPr>
                <w:del w:id="160" w:author="Parker Malek" w:date="2024-04-14T15:53:00Z"/>
                <w:rFonts w:ascii="Times New Roman" w:eastAsia="Times New Roman" w:hAnsi="Times New Roman" w:cs="Times New Roman"/>
                <w:color w:val="000000"/>
                <w:sz w:val="20"/>
                <w:szCs w:val="20"/>
              </w:rPr>
            </w:pPr>
            <w:del w:id="161" w:author="Parker Malek" w:date="2024-04-14T15:53:00Z">
              <w:r w:rsidRPr="004564F3" w:rsidDel="006E6F63">
                <w:rPr>
                  <w:rFonts w:ascii="Times New Roman" w:eastAsia="Times New Roman" w:hAnsi="Times New Roman" w:cs="Times New Roman"/>
                  <w:color w:val="000000"/>
                  <w:sz w:val="20"/>
                  <w:szCs w:val="20"/>
                </w:rPr>
                <w:delText>16 hours</w:delText>
              </w:r>
            </w:del>
          </w:p>
        </w:tc>
      </w:tr>
      <w:tr w:rsidR="004564F3" w:rsidRPr="004564F3" w:rsidDel="006E6F63" w14:paraId="2F2932E6" w14:textId="220A1E86" w:rsidTr="004564F3">
        <w:trPr>
          <w:trHeight w:val="440"/>
          <w:del w:id="162"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00D3B271" w14:textId="2FE25A32" w:rsidR="004564F3" w:rsidRPr="004564F3" w:rsidDel="006E6F63" w:rsidRDefault="004564F3" w:rsidP="004564F3">
            <w:pPr>
              <w:pBdr>
                <w:top w:val="nil"/>
                <w:left w:val="nil"/>
                <w:bottom w:val="nil"/>
                <w:right w:val="nil"/>
                <w:between w:val="nil"/>
              </w:pBdr>
              <w:spacing w:line="240" w:lineRule="auto"/>
              <w:jc w:val="center"/>
              <w:rPr>
                <w:del w:id="163" w:author="Parker Malek" w:date="2024-04-14T15:53:00Z"/>
                <w:rFonts w:ascii="Times New Roman" w:eastAsia="Times New Roman" w:hAnsi="Times New Roman" w:cs="Times New Roman"/>
                <w:color w:val="000000"/>
                <w:sz w:val="20"/>
                <w:szCs w:val="20"/>
              </w:rPr>
            </w:pPr>
            <w:del w:id="164" w:author="Parker Malek" w:date="2024-04-14T15:53:00Z">
              <w:r w:rsidRPr="004564F3" w:rsidDel="006E6F63">
                <w:rPr>
                  <w:rFonts w:ascii="Times New Roman" w:eastAsia="Times New Roman" w:hAnsi="Times New Roman" w:cs="Times New Roman"/>
                  <w:color w:val="000000"/>
                  <w:sz w:val="20"/>
                  <w:szCs w:val="20"/>
                </w:rPr>
                <w:delText>02-08-22</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5471542B" w14:textId="4F4475B6" w:rsidR="004564F3" w:rsidRPr="004564F3" w:rsidDel="006E6F63" w:rsidRDefault="004564F3" w:rsidP="004564F3">
            <w:pPr>
              <w:pBdr>
                <w:top w:val="nil"/>
                <w:left w:val="nil"/>
                <w:bottom w:val="nil"/>
                <w:right w:val="nil"/>
                <w:between w:val="nil"/>
              </w:pBdr>
              <w:spacing w:line="240" w:lineRule="auto"/>
              <w:jc w:val="center"/>
              <w:rPr>
                <w:del w:id="165" w:author="Parker Malek" w:date="2024-04-14T15:53:00Z"/>
                <w:rFonts w:ascii="Times New Roman" w:eastAsia="Times New Roman" w:hAnsi="Times New Roman" w:cs="Times New Roman"/>
                <w:color w:val="000000"/>
                <w:sz w:val="20"/>
                <w:szCs w:val="20"/>
              </w:rPr>
            </w:pPr>
            <w:del w:id="166" w:author="Parker Malek" w:date="2024-04-14T15:53:00Z">
              <w:r w:rsidRPr="004564F3" w:rsidDel="006E6F63">
                <w:rPr>
                  <w:rFonts w:ascii="Times New Roman" w:eastAsia="Times New Roman" w:hAnsi="Times New Roman" w:cs="Times New Roman"/>
                  <w:color w:val="000000"/>
                  <w:sz w:val="20"/>
                  <w:szCs w:val="20"/>
                </w:rPr>
                <w:delText>8.51</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AB6DB87" w14:textId="7F5D2A39" w:rsidR="004564F3" w:rsidRPr="004564F3" w:rsidDel="006E6F63" w:rsidRDefault="004564F3" w:rsidP="004564F3">
            <w:pPr>
              <w:pBdr>
                <w:top w:val="nil"/>
                <w:left w:val="nil"/>
                <w:bottom w:val="nil"/>
                <w:right w:val="nil"/>
                <w:between w:val="nil"/>
              </w:pBdr>
              <w:spacing w:line="240" w:lineRule="auto"/>
              <w:jc w:val="center"/>
              <w:rPr>
                <w:del w:id="167" w:author="Parker Malek" w:date="2024-04-14T15:53:00Z"/>
                <w:rFonts w:ascii="Times New Roman" w:eastAsia="Times New Roman" w:hAnsi="Times New Roman" w:cs="Times New Roman"/>
                <w:color w:val="000000"/>
                <w:sz w:val="20"/>
                <w:szCs w:val="20"/>
              </w:rPr>
            </w:pPr>
            <w:del w:id="168" w:author="Parker Malek" w:date="2024-04-14T15:53:00Z">
              <w:r w:rsidRPr="004564F3" w:rsidDel="006E6F63">
                <w:rPr>
                  <w:rFonts w:ascii="Times New Roman" w:eastAsia="Times New Roman" w:hAnsi="Times New Roman" w:cs="Times New Roman"/>
                  <w:color w:val="000000"/>
                  <w:sz w:val="20"/>
                  <w:szCs w:val="20"/>
                </w:rPr>
                <w:delText>0.57</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4108A2E" w14:textId="443F0607" w:rsidR="004564F3" w:rsidRPr="004564F3" w:rsidDel="006E6F63" w:rsidRDefault="004564F3" w:rsidP="004564F3">
            <w:pPr>
              <w:pBdr>
                <w:top w:val="nil"/>
                <w:left w:val="nil"/>
                <w:bottom w:val="nil"/>
                <w:right w:val="nil"/>
                <w:between w:val="nil"/>
              </w:pBdr>
              <w:spacing w:line="240" w:lineRule="auto"/>
              <w:jc w:val="center"/>
              <w:rPr>
                <w:del w:id="169" w:author="Parker Malek" w:date="2024-04-14T15:53:00Z"/>
                <w:rFonts w:ascii="Times New Roman" w:eastAsia="Times New Roman" w:hAnsi="Times New Roman" w:cs="Times New Roman"/>
                <w:color w:val="000000"/>
                <w:sz w:val="20"/>
                <w:szCs w:val="20"/>
              </w:rPr>
            </w:pPr>
            <w:del w:id="170" w:author="Parker Malek" w:date="2024-04-14T15:53:00Z">
              <w:r w:rsidRPr="004564F3" w:rsidDel="006E6F63">
                <w:rPr>
                  <w:rFonts w:ascii="Times New Roman" w:eastAsia="Times New Roman" w:hAnsi="Times New Roman" w:cs="Times New Roman"/>
                  <w:color w:val="000000"/>
                  <w:sz w:val="20"/>
                  <w:szCs w:val="20"/>
                </w:rPr>
                <w:delText>2.56</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991F322" w14:textId="15BA2AD6" w:rsidR="004564F3" w:rsidRPr="004564F3" w:rsidDel="006E6F63" w:rsidRDefault="004564F3" w:rsidP="004564F3">
            <w:pPr>
              <w:pBdr>
                <w:top w:val="nil"/>
                <w:left w:val="nil"/>
                <w:bottom w:val="nil"/>
                <w:right w:val="nil"/>
                <w:between w:val="nil"/>
              </w:pBdr>
              <w:spacing w:line="240" w:lineRule="auto"/>
              <w:jc w:val="center"/>
              <w:rPr>
                <w:del w:id="171" w:author="Parker Malek" w:date="2024-04-14T15:53:00Z"/>
                <w:rFonts w:ascii="Times New Roman" w:eastAsia="Times New Roman" w:hAnsi="Times New Roman" w:cs="Times New Roman"/>
                <w:color w:val="000000"/>
                <w:sz w:val="20"/>
                <w:szCs w:val="20"/>
              </w:rPr>
            </w:pPr>
            <w:del w:id="172" w:author="Parker Malek" w:date="2024-04-14T15:53:00Z">
              <w:r w:rsidRPr="004564F3" w:rsidDel="006E6F63">
                <w:rPr>
                  <w:rFonts w:ascii="Times New Roman" w:eastAsia="Times New Roman" w:hAnsi="Times New Roman" w:cs="Times New Roman"/>
                  <w:color w:val="000000"/>
                  <w:sz w:val="20"/>
                  <w:szCs w:val="20"/>
                </w:rPr>
                <w:delText>15 hours</w:delText>
              </w:r>
            </w:del>
          </w:p>
        </w:tc>
      </w:tr>
      <w:tr w:rsidR="004564F3" w:rsidRPr="004564F3" w:rsidDel="006E6F63" w14:paraId="24F7610F" w14:textId="2548906D" w:rsidTr="004564F3">
        <w:trPr>
          <w:trHeight w:val="440"/>
          <w:del w:id="173"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A926956" w14:textId="695B33D6" w:rsidR="004564F3" w:rsidRPr="004564F3" w:rsidDel="006E6F63" w:rsidRDefault="004564F3" w:rsidP="004564F3">
            <w:pPr>
              <w:pBdr>
                <w:top w:val="nil"/>
                <w:left w:val="nil"/>
                <w:bottom w:val="nil"/>
                <w:right w:val="nil"/>
                <w:between w:val="nil"/>
              </w:pBdr>
              <w:spacing w:line="240" w:lineRule="auto"/>
              <w:jc w:val="center"/>
              <w:rPr>
                <w:del w:id="174" w:author="Parker Malek" w:date="2024-04-14T15:53:00Z"/>
                <w:rFonts w:ascii="Times New Roman" w:eastAsia="Times New Roman" w:hAnsi="Times New Roman" w:cs="Times New Roman"/>
                <w:color w:val="000000"/>
                <w:sz w:val="20"/>
                <w:szCs w:val="20"/>
              </w:rPr>
            </w:pPr>
            <w:del w:id="175" w:author="Parker Malek" w:date="2024-04-14T15:53:00Z">
              <w:r w:rsidRPr="004564F3" w:rsidDel="006E6F63">
                <w:rPr>
                  <w:rFonts w:ascii="Times New Roman" w:eastAsia="Times New Roman" w:hAnsi="Times New Roman" w:cs="Times New Roman"/>
                  <w:color w:val="000000"/>
                  <w:sz w:val="20"/>
                  <w:szCs w:val="20"/>
                </w:rPr>
                <w:delText>02-06-08</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3DDFE288" w14:textId="43D15F2D" w:rsidR="004564F3" w:rsidRPr="004564F3" w:rsidDel="006E6F63" w:rsidRDefault="004564F3" w:rsidP="004564F3">
            <w:pPr>
              <w:pBdr>
                <w:top w:val="nil"/>
                <w:left w:val="nil"/>
                <w:bottom w:val="nil"/>
                <w:right w:val="nil"/>
                <w:between w:val="nil"/>
              </w:pBdr>
              <w:spacing w:line="240" w:lineRule="auto"/>
              <w:jc w:val="center"/>
              <w:rPr>
                <w:del w:id="176" w:author="Parker Malek" w:date="2024-04-14T15:53:00Z"/>
                <w:rFonts w:ascii="Times New Roman" w:eastAsia="Times New Roman" w:hAnsi="Times New Roman" w:cs="Times New Roman"/>
                <w:color w:val="000000"/>
                <w:sz w:val="20"/>
                <w:szCs w:val="20"/>
              </w:rPr>
            </w:pPr>
            <w:del w:id="177" w:author="Parker Malek" w:date="2024-04-14T15:53:00Z">
              <w:r w:rsidRPr="004564F3" w:rsidDel="006E6F63">
                <w:rPr>
                  <w:rFonts w:ascii="Times New Roman" w:eastAsia="Times New Roman" w:hAnsi="Times New Roman" w:cs="Times New Roman"/>
                  <w:color w:val="000000"/>
                  <w:sz w:val="20"/>
                  <w:szCs w:val="20"/>
                </w:rPr>
                <w:delText>6.56</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1025086" w14:textId="0AFE6C7F" w:rsidR="004564F3" w:rsidRPr="004564F3" w:rsidDel="006E6F63" w:rsidRDefault="004564F3" w:rsidP="004564F3">
            <w:pPr>
              <w:pBdr>
                <w:top w:val="nil"/>
                <w:left w:val="nil"/>
                <w:bottom w:val="nil"/>
                <w:right w:val="nil"/>
                <w:between w:val="nil"/>
              </w:pBdr>
              <w:spacing w:line="240" w:lineRule="auto"/>
              <w:jc w:val="center"/>
              <w:rPr>
                <w:del w:id="178" w:author="Parker Malek" w:date="2024-04-14T15:53:00Z"/>
                <w:rFonts w:ascii="Times New Roman" w:eastAsia="Times New Roman" w:hAnsi="Times New Roman" w:cs="Times New Roman"/>
                <w:color w:val="000000"/>
                <w:sz w:val="20"/>
                <w:szCs w:val="20"/>
              </w:rPr>
            </w:pPr>
            <w:del w:id="179" w:author="Parker Malek" w:date="2024-04-14T15:53:00Z">
              <w:r w:rsidRPr="004564F3" w:rsidDel="006E6F63">
                <w:rPr>
                  <w:rFonts w:ascii="Times New Roman" w:eastAsia="Times New Roman" w:hAnsi="Times New Roman" w:cs="Times New Roman"/>
                  <w:color w:val="000000"/>
                  <w:sz w:val="20"/>
                  <w:szCs w:val="20"/>
                </w:rPr>
                <w:delText>0.82</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60D80BB4" w14:textId="365C5A2D" w:rsidR="004564F3" w:rsidRPr="004564F3" w:rsidDel="006E6F63" w:rsidRDefault="004564F3" w:rsidP="004564F3">
            <w:pPr>
              <w:pBdr>
                <w:top w:val="nil"/>
                <w:left w:val="nil"/>
                <w:bottom w:val="nil"/>
                <w:right w:val="nil"/>
                <w:between w:val="nil"/>
              </w:pBdr>
              <w:spacing w:line="240" w:lineRule="auto"/>
              <w:jc w:val="center"/>
              <w:rPr>
                <w:del w:id="180" w:author="Parker Malek" w:date="2024-04-14T15:53:00Z"/>
                <w:rFonts w:ascii="Times New Roman" w:eastAsia="Times New Roman" w:hAnsi="Times New Roman" w:cs="Times New Roman"/>
                <w:color w:val="000000"/>
                <w:sz w:val="20"/>
                <w:szCs w:val="20"/>
              </w:rPr>
            </w:pPr>
            <w:del w:id="181" w:author="Parker Malek" w:date="2024-04-14T15:53:00Z">
              <w:r w:rsidRPr="004564F3" w:rsidDel="006E6F63">
                <w:rPr>
                  <w:rFonts w:ascii="Times New Roman" w:eastAsia="Times New Roman" w:hAnsi="Times New Roman" w:cs="Times New Roman"/>
                  <w:color w:val="000000"/>
                  <w:sz w:val="20"/>
                  <w:szCs w:val="20"/>
                </w:rPr>
                <w:delText>3.09</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B45EF3A" w14:textId="59080F87" w:rsidR="004564F3" w:rsidRPr="004564F3" w:rsidDel="006E6F63" w:rsidRDefault="004564F3" w:rsidP="004564F3">
            <w:pPr>
              <w:pBdr>
                <w:top w:val="nil"/>
                <w:left w:val="nil"/>
                <w:bottom w:val="nil"/>
                <w:right w:val="nil"/>
                <w:between w:val="nil"/>
              </w:pBdr>
              <w:spacing w:line="240" w:lineRule="auto"/>
              <w:jc w:val="center"/>
              <w:rPr>
                <w:del w:id="182" w:author="Parker Malek" w:date="2024-04-14T15:53:00Z"/>
                <w:rFonts w:ascii="Times New Roman" w:eastAsia="Times New Roman" w:hAnsi="Times New Roman" w:cs="Times New Roman"/>
                <w:color w:val="000000"/>
                <w:sz w:val="20"/>
                <w:szCs w:val="20"/>
              </w:rPr>
            </w:pPr>
            <w:del w:id="183" w:author="Parker Malek" w:date="2024-04-14T15:53:00Z">
              <w:r w:rsidRPr="004564F3" w:rsidDel="006E6F63">
                <w:rPr>
                  <w:rFonts w:ascii="Times New Roman" w:eastAsia="Times New Roman" w:hAnsi="Times New Roman" w:cs="Times New Roman"/>
                  <w:color w:val="000000"/>
                  <w:sz w:val="20"/>
                  <w:szCs w:val="20"/>
                </w:rPr>
                <w:delText>8 hours</w:delText>
              </w:r>
            </w:del>
          </w:p>
        </w:tc>
      </w:tr>
      <w:tr w:rsidR="004564F3" w:rsidRPr="004564F3" w:rsidDel="006E6F63" w14:paraId="6BBD0A7C" w14:textId="36B9B8FB" w:rsidTr="004564F3">
        <w:trPr>
          <w:trHeight w:val="440"/>
          <w:del w:id="184"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41533FE3" w14:textId="0F123EDC" w:rsidR="004564F3" w:rsidRPr="004564F3" w:rsidDel="006E6F63" w:rsidRDefault="004564F3" w:rsidP="004564F3">
            <w:pPr>
              <w:pBdr>
                <w:top w:val="nil"/>
                <w:left w:val="nil"/>
                <w:bottom w:val="nil"/>
                <w:right w:val="nil"/>
                <w:between w:val="nil"/>
              </w:pBdr>
              <w:spacing w:line="240" w:lineRule="auto"/>
              <w:jc w:val="center"/>
              <w:rPr>
                <w:del w:id="185" w:author="Parker Malek" w:date="2024-04-14T15:53:00Z"/>
                <w:rFonts w:ascii="Times New Roman" w:eastAsia="Times New Roman" w:hAnsi="Times New Roman" w:cs="Times New Roman"/>
                <w:color w:val="000000"/>
                <w:sz w:val="20"/>
                <w:szCs w:val="20"/>
              </w:rPr>
            </w:pPr>
            <w:del w:id="186" w:author="Parker Malek" w:date="2024-04-14T15:53:00Z">
              <w:r w:rsidRPr="004564F3" w:rsidDel="006E6F63">
                <w:rPr>
                  <w:rFonts w:ascii="Times New Roman" w:eastAsia="Times New Roman" w:hAnsi="Times New Roman" w:cs="Times New Roman"/>
                  <w:color w:val="000000"/>
                  <w:sz w:val="20"/>
                  <w:szCs w:val="20"/>
                </w:rPr>
                <w:delText>02-16-13</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31C6AD39" w14:textId="5019F424" w:rsidR="004564F3" w:rsidRPr="004564F3" w:rsidDel="006E6F63" w:rsidRDefault="004564F3" w:rsidP="004564F3">
            <w:pPr>
              <w:pBdr>
                <w:top w:val="nil"/>
                <w:left w:val="nil"/>
                <w:bottom w:val="nil"/>
                <w:right w:val="nil"/>
                <w:between w:val="nil"/>
              </w:pBdr>
              <w:spacing w:line="240" w:lineRule="auto"/>
              <w:jc w:val="center"/>
              <w:rPr>
                <w:del w:id="187" w:author="Parker Malek" w:date="2024-04-14T15:53:00Z"/>
                <w:rFonts w:ascii="Times New Roman" w:eastAsia="Times New Roman" w:hAnsi="Times New Roman" w:cs="Times New Roman"/>
                <w:color w:val="000000"/>
                <w:sz w:val="20"/>
                <w:szCs w:val="20"/>
              </w:rPr>
            </w:pPr>
            <w:del w:id="188" w:author="Parker Malek" w:date="2024-04-14T15:53:00Z">
              <w:r w:rsidRPr="004564F3" w:rsidDel="006E6F63">
                <w:rPr>
                  <w:rFonts w:ascii="Times New Roman" w:eastAsia="Times New Roman" w:hAnsi="Times New Roman" w:cs="Times New Roman"/>
                  <w:color w:val="000000"/>
                  <w:sz w:val="20"/>
                  <w:szCs w:val="20"/>
                </w:rPr>
                <w:delText>6.06</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2DF041AB" w14:textId="4143CF21" w:rsidR="004564F3" w:rsidRPr="004564F3" w:rsidDel="006E6F63" w:rsidRDefault="004564F3" w:rsidP="004564F3">
            <w:pPr>
              <w:pBdr>
                <w:top w:val="nil"/>
                <w:left w:val="nil"/>
                <w:bottom w:val="nil"/>
                <w:right w:val="nil"/>
                <w:between w:val="nil"/>
              </w:pBdr>
              <w:spacing w:line="240" w:lineRule="auto"/>
              <w:jc w:val="center"/>
              <w:rPr>
                <w:del w:id="189" w:author="Parker Malek" w:date="2024-04-14T15:53:00Z"/>
                <w:rFonts w:ascii="Times New Roman" w:eastAsia="Times New Roman" w:hAnsi="Times New Roman" w:cs="Times New Roman"/>
                <w:color w:val="000000"/>
                <w:sz w:val="20"/>
                <w:szCs w:val="20"/>
              </w:rPr>
            </w:pPr>
            <w:del w:id="190" w:author="Parker Malek" w:date="2024-04-14T15:53:00Z">
              <w:r w:rsidRPr="004564F3" w:rsidDel="006E6F63">
                <w:rPr>
                  <w:rFonts w:ascii="Times New Roman" w:eastAsia="Times New Roman" w:hAnsi="Times New Roman" w:cs="Times New Roman"/>
                  <w:color w:val="000000"/>
                  <w:sz w:val="20"/>
                  <w:szCs w:val="20"/>
                </w:rPr>
                <w:delText>0.76</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75140E6A" w14:textId="50A5816A" w:rsidR="004564F3" w:rsidRPr="004564F3" w:rsidDel="006E6F63" w:rsidRDefault="004564F3" w:rsidP="004564F3">
            <w:pPr>
              <w:pBdr>
                <w:top w:val="nil"/>
                <w:left w:val="nil"/>
                <w:bottom w:val="nil"/>
                <w:right w:val="nil"/>
                <w:between w:val="nil"/>
              </w:pBdr>
              <w:spacing w:line="240" w:lineRule="auto"/>
              <w:jc w:val="center"/>
              <w:rPr>
                <w:del w:id="191" w:author="Parker Malek" w:date="2024-04-14T15:53:00Z"/>
                <w:rFonts w:ascii="Times New Roman" w:eastAsia="Times New Roman" w:hAnsi="Times New Roman" w:cs="Times New Roman"/>
                <w:color w:val="000000"/>
                <w:sz w:val="20"/>
                <w:szCs w:val="20"/>
              </w:rPr>
            </w:pPr>
            <w:del w:id="192" w:author="Parker Malek" w:date="2024-04-14T15:53:00Z">
              <w:r w:rsidRPr="004564F3" w:rsidDel="006E6F63">
                <w:rPr>
                  <w:rFonts w:ascii="Times New Roman" w:eastAsia="Times New Roman" w:hAnsi="Times New Roman" w:cs="Times New Roman"/>
                  <w:color w:val="000000"/>
                  <w:sz w:val="20"/>
                  <w:szCs w:val="20"/>
                </w:rPr>
                <w:delText>3.63</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1D79FBC9" w14:textId="7C7BDC27" w:rsidR="004564F3" w:rsidRPr="004564F3" w:rsidDel="006E6F63" w:rsidRDefault="004564F3" w:rsidP="004564F3">
            <w:pPr>
              <w:pBdr>
                <w:top w:val="nil"/>
                <w:left w:val="nil"/>
                <w:bottom w:val="nil"/>
                <w:right w:val="nil"/>
                <w:between w:val="nil"/>
              </w:pBdr>
              <w:spacing w:line="240" w:lineRule="auto"/>
              <w:jc w:val="center"/>
              <w:rPr>
                <w:del w:id="193" w:author="Parker Malek" w:date="2024-04-14T15:53:00Z"/>
                <w:rFonts w:ascii="Times New Roman" w:eastAsia="Times New Roman" w:hAnsi="Times New Roman" w:cs="Times New Roman"/>
                <w:color w:val="000000"/>
                <w:sz w:val="20"/>
                <w:szCs w:val="20"/>
              </w:rPr>
            </w:pPr>
            <w:del w:id="194" w:author="Parker Malek" w:date="2024-04-14T15:53:00Z">
              <w:r w:rsidRPr="004564F3" w:rsidDel="006E6F63">
                <w:rPr>
                  <w:rFonts w:ascii="Times New Roman" w:eastAsia="Times New Roman" w:hAnsi="Times New Roman" w:cs="Times New Roman"/>
                  <w:color w:val="000000"/>
                  <w:sz w:val="20"/>
                  <w:szCs w:val="20"/>
                </w:rPr>
                <w:delText>7 hours</w:delText>
              </w:r>
            </w:del>
          </w:p>
        </w:tc>
      </w:tr>
      <w:tr w:rsidR="004564F3" w:rsidRPr="004564F3" w:rsidDel="006E6F63" w14:paraId="7C761EEB" w14:textId="29618A69" w:rsidTr="004564F3">
        <w:trPr>
          <w:trHeight w:val="440"/>
          <w:del w:id="195"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4E48274A" w14:textId="57BEDEF4" w:rsidR="004564F3" w:rsidRPr="004564F3" w:rsidDel="006E6F63" w:rsidRDefault="004564F3" w:rsidP="004564F3">
            <w:pPr>
              <w:pBdr>
                <w:top w:val="nil"/>
                <w:left w:val="nil"/>
                <w:bottom w:val="nil"/>
                <w:right w:val="nil"/>
                <w:between w:val="nil"/>
              </w:pBdr>
              <w:spacing w:line="240" w:lineRule="auto"/>
              <w:jc w:val="center"/>
              <w:rPr>
                <w:del w:id="196" w:author="Parker Malek" w:date="2024-04-14T15:53:00Z"/>
                <w:rFonts w:ascii="Times New Roman" w:eastAsia="Times New Roman" w:hAnsi="Times New Roman" w:cs="Times New Roman"/>
                <w:color w:val="000000"/>
                <w:sz w:val="20"/>
                <w:szCs w:val="20"/>
              </w:rPr>
            </w:pPr>
            <w:del w:id="197" w:author="Parker Malek" w:date="2024-04-14T15:53:00Z">
              <w:r w:rsidRPr="004564F3" w:rsidDel="006E6F63">
                <w:rPr>
                  <w:rFonts w:ascii="Times New Roman" w:eastAsia="Times New Roman" w:hAnsi="Times New Roman" w:cs="Times New Roman"/>
                  <w:color w:val="000000"/>
                  <w:sz w:val="20"/>
                  <w:szCs w:val="20"/>
                </w:rPr>
                <w:delText>02-11-11</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41181F9E" w14:textId="432C495F" w:rsidR="004564F3" w:rsidRPr="004564F3" w:rsidDel="006E6F63" w:rsidRDefault="004564F3" w:rsidP="004564F3">
            <w:pPr>
              <w:pBdr>
                <w:top w:val="nil"/>
                <w:left w:val="nil"/>
                <w:bottom w:val="nil"/>
                <w:right w:val="nil"/>
                <w:between w:val="nil"/>
              </w:pBdr>
              <w:spacing w:line="240" w:lineRule="auto"/>
              <w:jc w:val="center"/>
              <w:rPr>
                <w:del w:id="198" w:author="Parker Malek" w:date="2024-04-14T15:53:00Z"/>
                <w:rFonts w:ascii="Times New Roman" w:eastAsia="Times New Roman" w:hAnsi="Times New Roman" w:cs="Times New Roman"/>
                <w:color w:val="000000"/>
                <w:sz w:val="20"/>
                <w:szCs w:val="20"/>
              </w:rPr>
            </w:pPr>
            <w:del w:id="199" w:author="Parker Malek" w:date="2024-04-14T15:53:00Z">
              <w:r w:rsidRPr="004564F3" w:rsidDel="006E6F63">
                <w:rPr>
                  <w:rFonts w:ascii="Times New Roman" w:eastAsia="Times New Roman" w:hAnsi="Times New Roman" w:cs="Times New Roman"/>
                  <w:color w:val="000000"/>
                  <w:sz w:val="20"/>
                  <w:szCs w:val="20"/>
                </w:rPr>
                <w:delText>2.45</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581D327" w14:textId="60F390F3" w:rsidR="004564F3" w:rsidRPr="004564F3" w:rsidDel="006E6F63" w:rsidRDefault="004564F3" w:rsidP="004564F3">
            <w:pPr>
              <w:pBdr>
                <w:top w:val="nil"/>
                <w:left w:val="nil"/>
                <w:bottom w:val="nil"/>
                <w:right w:val="nil"/>
                <w:between w:val="nil"/>
              </w:pBdr>
              <w:spacing w:line="240" w:lineRule="auto"/>
              <w:jc w:val="center"/>
              <w:rPr>
                <w:del w:id="200" w:author="Parker Malek" w:date="2024-04-14T15:53:00Z"/>
                <w:rFonts w:ascii="Times New Roman" w:eastAsia="Times New Roman" w:hAnsi="Times New Roman" w:cs="Times New Roman"/>
                <w:color w:val="000000"/>
                <w:sz w:val="20"/>
                <w:szCs w:val="20"/>
              </w:rPr>
            </w:pPr>
            <w:del w:id="201" w:author="Parker Malek" w:date="2024-04-14T15:53:00Z">
              <w:r w:rsidRPr="004564F3" w:rsidDel="006E6F63">
                <w:rPr>
                  <w:rFonts w:ascii="Times New Roman" w:eastAsia="Times New Roman" w:hAnsi="Times New Roman" w:cs="Times New Roman"/>
                  <w:color w:val="000000"/>
                  <w:sz w:val="20"/>
                  <w:szCs w:val="20"/>
                </w:rPr>
                <w:delText>0.27</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708E6871" w14:textId="307DA7D3" w:rsidR="004564F3" w:rsidRPr="004564F3" w:rsidDel="006E6F63" w:rsidRDefault="004564F3" w:rsidP="004564F3">
            <w:pPr>
              <w:pBdr>
                <w:top w:val="nil"/>
                <w:left w:val="nil"/>
                <w:bottom w:val="nil"/>
                <w:right w:val="nil"/>
                <w:between w:val="nil"/>
              </w:pBdr>
              <w:spacing w:line="240" w:lineRule="auto"/>
              <w:jc w:val="center"/>
              <w:rPr>
                <w:del w:id="202" w:author="Parker Malek" w:date="2024-04-14T15:53:00Z"/>
                <w:rFonts w:ascii="Times New Roman" w:eastAsia="Times New Roman" w:hAnsi="Times New Roman" w:cs="Times New Roman"/>
                <w:color w:val="000000"/>
                <w:sz w:val="20"/>
                <w:szCs w:val="20"/>
              </w:rPr>
            </w:pPr>
            <w:del w:id="203" w:author="Parker Malek" w:date="2024-04-14T15:53:00Z">
              <w:r w:rsidRPr="004564F3" w:rsidDel="006E6F63">
                <w:rPr>
                  <w:rFonts w:ascii="Times New Roman" w:eastAsia="Times New Roman" w:hAnsi="Times New Roman" w:cs="Times New Roman"/>
                  <w:color w:val="000000"/>
                  <w:sz w:val="20"/>
                  <w:szCs w:val="20"/>
                </w:rPr>
                <w:delText>0.81</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224998C2" w14:textId="7D5462DC" w:rsidR="004564F3" w:rsidRPr="004564F3" w:rsidDel="006E6F63" w:rsidRDefault="004564F3" w:rsidP="004564F3">
            <w:pPr>
              <w:pBdr>
                <w:top w:val="nil"/>
                <w:left w:val="nil"/>
                <w:bottom w:val="nil"/>
                <w:right w:val="nil"/>
                <w:between w:val="nil"/>
              </w:pBdr>
              <w:spacing w:line="240" w:lineRule="auto"/>
              <w:jc w:val="center"/>
              <w:rPr>
                <w:del w:id="204" w:author="Parker Malek" w:date="2024-04-14T15:53:00Z"/>
                <w:rFonts w:ascii="Times New Roman" w:eastAsia="Times New Roman" w:hAnsi="Times New Roman" w:cs="Times New Roman"/>
                <w:color w:val="000000"/>
                <w:sz w:val="20"/>
                <w:szCs w:val="20"/>
              </w:rPr>
            </w:pPr>
            <w:del w:id="205" w:author="Parker Malek" w:date="2024-04-14T15:53:00Z">
              <w:r w:rsidRPr="004564F3" w:rsidDel="006E6F63">
                <w:rPr>
                  <w:rFonts w:ascii="Times New Roman" w:eastAsia="Times New Roman" w:hAnsi="Times New Roman" w:cs="Times New Roman"/>
                  <w:color w:val="000000"/>
                  <w:sz w:val="20"/>
                  <w:szCs w:val="20"/>
                </w:rPr>
                <w:delText>8 hours</w:delText>
              </w:r>
            </w:del>
          </w:p>
        </w:tc>
      </w:tr>
    </w:tbl>
    <w:p w14:paraId="7DD0B643" w14:textId="77777777" w:rsidR="004564F3" w:rsidRDefault="004564F3" w:rsidP="00DA6ACA">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p>
    <w:tbl>
      <w:tblPr>
        <w:tblW w:w="10525" w:type="dxa"/>
        <w:jc w:val="center"/>
        <w:tblLayout w:type="fixed"/>
        <w:tblCellMar>
          <w:left w:w="0" w:type="dxa"/>
          <w:right w:w="0" w:type="dxa"/>
        </w:tblCellMar>
        <w:tblLook w:val="0600" w:firstRow="0" w:lastRow="0" w:firstColumn="0" w:lastColumn="0" w:noHBand="1" w:noVBand="1"/>
        <w:tblPrChange w:id="206" w:author="Parker Malek [2]" w:date="2024-04-28T17:57:00Z">
          <w:tblPr>
            <w:tblW w:w="11605" w:type="dxa"/>
            <w:jc w:val="center"/>
            <w:tblLayout w:type="fixed"/>
            <w:tblCellMar>
              <w:left w:w="0" w:type="dxa"/>
              <w:right w:w="0" w:type="dxa"/>
            </w:tblCellMar>
            <w:tblLook w:val="0600" w:firstRow="0" w:lastRow="0" w:firstColumn="0" w:lastColumn="0" w:noHBand="1" w:noVBand="1"/>
          </w:tblPr>
        </w:tblPrChange>
      </w:tblPr>
      <w:tblGrid>
        <w:gridCol w:w="1255"/>
        <w:gridCol w:w="830"/>
        <w:gridCol w:w="1150"/>
        <w:gridCol w:w="1080"/>
        <w:gridCol w:w="1170"/>
        <w:gridCol w:w="1710"/>
        <w:gridCol w:w="1890"/>
        <w:gridCol w:w="1440"/>
        <w:tblGridChange w:id="207">
          <w:tblGrid>
            <w:gridCol w:w="1321"/>
            <w:gridCol w:w="764"/>
            <w:gridCol w:w="985"/>
            <w:gridCol w:w="1037"/>
            <w:gridCol w:w="1378"/>
            <w:gridCol w:w="1710"/>
            <w:gridCol w:w="1272"/>
            <w:gridCol w:w="2009"/>
            <w:gridCol w:w="1129"/>
          </w:tblGrid>
        </w:tblGridChange>
      </w:tblGrid>
      <w:tr w:rsidR="007130E2" w:rsidRPr="006E6F63" w14:paraId="0AF5E6D0" w14:textId="77777777" w:rsidTr="007130E2">
        <w:trPr>
          <w:trHeight w:val="2319"/>
          <w:jc w:val="center"/>
          <w:ins w:id="208" w:author="Parker Malek" w:date="2024-04-15T00:07:00Z"/>
          <w:trPrChange w:id="209" w:author="Parker Malek [2]" w:date="2024-04-28T17:57:00Z">
            <w:trPr>
              <w:trHeight w:val="2319"/>
              <w:jc w:val="center"/>
            </w:trPr>
          </w:trPrChange>
        </w:trPr>
        <w:tc>
          <w:tcPr>
            <w:tcW w:w="1255"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Change w:id="210" w:author="Parker Malek [2]" w:date="2024-04-28T17:57:00Z">
              <w:tcPr>
                <w:tcW w:w="1321"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tcPrChange>
          </w:tcPr>
          <w:p w14:paraId="109945B5" w14:textId="77777777" w:rsidR="006E6F63" w:rsidRPr="006E6F63" w:rsidRDefault="006E6F63" w:rsidP="006E6F63">
            <w:pPr>
              <w:pBdr>
                <w:top w:val="nil"/>
                <w:left w:val="nil"/>
                <w:bottom w:val="nil"/>
                <w:right w:val="nil"/>
                <w:between w:val="nil"/>
              </w:pBdr>
              <w:spacing w:line="240" w:lineRule="auto"/>
              <w:jc w:val="center"/>
              <w:rPr>
                <w:ins w:id="211" w:author="Parker Malek" w:date="2024-04-15T00:07:00Z"/>
                <w:rFonts w:ascii="Times New Roman" w:eastAsia="Times New Roman" w:hAnsi="Times New Roman" w:cs="Times New Roman"/>
                <w:color w:val="000000"/>
                <w:sz w:val="20"/>
                <w:szCs w:val="20"/>
              </w:rPr>
            </w:pPr>
            <w:commentRangeStart w:id="212"/>
            <w:commentRangeStart w:id="213"/>
            <w:commentRangeStart w:id="214"/>
            <w:ins w:id="215" w:author="Parker Malek" w:date="2024-04-15T00:07:00Z">
              <w:r w:rsidRPr="006E6F63">
                <w:rPr>
                  <w:rFonts w:ascii="Times New Roman" w:eastAsia="Times New Roman" w:hAnsi="Times New Roman" w:cs="Times New Roman"/>
                  <w:b/>
                  <w:bCs/>
                  <w:color w:val="000000"/>
                  <w:sz w:val="20"/>
                  <w:szCs w:val="20"/>
                </w:rPr>
                <w:lastRenderedPageBreak/>
                <w:t xml:space="preserve">Synoptic Event </w:t>
              </w:r>
              <w:r w:rsidRPr="006E6F63">
                <w:rPr>
                  <w:rFonts w:ascii="Times New Roman" w:eastAsia="Times New Roman" w:hAnsi="Times New Roman" w:cs="Times New Roman"/>
                  <w:b/>
                  <w:bCs/>
                  <w:color w:val="000000"/>
                  <w:sz w:val="20"/>
                  <w:szCs w:val="20"/>
                </w:rPr>
                <w:br/>
                <w:t>#</w:t>
              </w:r>
            </w:ins>
            <w:commentRangeEnd w:id="212"/>
            <w:r w:rsidR="00AD32A1">
              <w:rPr>
                <w:rStyle w:val="CommentReference"/>
              </w:rPr>
              <w:commentReference w:id="212"/>
            </w:r>
            <w:commentRangeEnd w:id="213"/>
            <w:r w:rsidR="00544B2D">
              <w:rPr>
                <w:rStyle w:val="CommentReference"/>
              </w:rPr>
              <w:commentReference w:id="213"/>
            </w:r>
            <w:commentRangeEnd w:id="214"/>
            <w:r w:rsidR="008D1979">
              <w:rPr>
                <w:rStyle w:val="CommentReference"/>
              </w:rPr>
              <w:commentReference w:id="214"/>
            </w:r>
          </w:p>
        </w:tc>
        <w:tc>
          <w:tcPr>
            <w:tcW w:w="83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Change w:id="216" w:author="Parker Malek [2]" w:date="2024-04-28T17:57:00Z">
              <w:tcPr>
                <w:tcW w:w="764"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tcPrChange>
          </w:tcPr>
          <w:p w14:paraId="6313E38E" w14:textId="77777777" w:rsidR="006E6F63" w:rsidRPr="006E6F63" w:rsidRDefault="006E6F63" w:rsidP="006E6F63">
            <w:pPr>
              <w:pBdr>
                <w:top w:val="nil"/>
                <w:left w:val="nil"/>
                <w:bottom w:val="nil"/>
                <w:right w:val="nil"/>
                <w:between w:val="nil"/>
              </w:pBdr>
              <w:spacing w:line="240" w:lineRule="auto"/>
              <w:jc w:val="center"/>
              <w:rPr>
                <w:ins w:id="217" w:author="Parker Malek" w:date="2024-04-15T00:07:00Z"/>
                <w:rFonts w:ascii="Times New Roman" w:eastAsia="Times New Roman" w:hAnsi="Times New Roman" w:cs="Times New Roman"/>
                <w:color w:val="000000"/>
                <w:sz w:val="20"/>
                <w:szCs w:val="20"/>
              </w:rPr>
            </w:pPr>
            <w:ins w:id="218" w:author="Parker Malek" w:date="2024-04-15T00:07:00Z">
              <w:r w:rsidRPr="006E6F63">
                <w:rPr>
                  <w:rFonts w:ascii="Times New Roman" w:eastAsia="Times New Roman" w:hAnsi="Times New Roman" w:cs="Times New Roman"/>
                  <w:b/>
                  <w:bCs/>
                  <w:color w:val="000000"/>
                  <w:sz w:val="20"/>
                  <w:szCs w:val="20"/>
                </w:rPr>
                <w:t xml:space="preserve">Pulse Event </w:t>
              </w:r>
              <w:r w:rsidRPr="006E6F63">
                <w:rPr>
                  <w:rFonts w:ascii="Times New Roman" w:eastAsia="Times New Roman" w:hAnsi="Times New Roman" w:cs="Times New Roman"/>
                  <w:b/>
                  <w:bCs/>
                  <w:color w:val="000000"/>
                  <w:sz w:val="20"/>
                  <w:szCs w:val="20"/>
                </w:rPr>
                <w:br/>
                <w:t>#</w:t>
              </w:r>
            </w:ins>
          </w:p>
        </w:tc>
        <w:tc>
          <w:tcPr>
            <w:tcW w:w="115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Change w:id="219" w:author="Parker Malek [2]" w:date="2024-04-28T17:57:00Z">
              <w:tcPr>
                <w:tcW w:w="985"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tcPrChange>
          </w:tcPr>
          <w:p w14:paraId="0D0D9E46" w14:textId="77777777" w:rsidR="006E6F63" w:rsidRPr="006E6F63" w:rsidRDefault="006E6F63" w:rsidP="006E6F63">
            <w:pPr>
              <w:pBdr>
                <w:top w:val="nil"/>
                <w:left w:val="nil"/>
                <w:bottom w:val="nil"/>
                <w:right w:val="nil"/>
                <w:between w:val="nil"/>
              </w:pBdr>
              <w:spacing w:line="240" w:lineRule="auto"/>
              <w:jc w:val="center"/>
              <w:rPr>
                <w:ins w:id="220" w:author="Parker Malek" w:date="2024-04-15T00:07:00Z"/>
                <w:rFonts w:ascii="Times New Roman" w:eastAsia="Times New Roman" w:hAnsi="Times New Roman" w:cs="Times New Roman"/>
                <w:color w:val="000000"/>
                <w:sz w:val="20"/>
                <w:szCs w:val="20"/>
              </w:rPr>
            </w:pPr>
            <w:ins w:id="221" w:author="Parker Malek" w:date="2024-04-15T00:07:00Z">
              <w:r w:rsidRPr="006E6F63">
                <w:rPr>
                  <w:rFonts w:ascii="Times New Roman" w:eastAsia="Times New Roman" w:hAnsi="Times New Roman" w:cs="Times New Roman"/>
                  <w:b/>
                  <w:bCs/>
                  <w:color w:val="000000"/>
                  <w:sz w:val="20"/>
                  <w:szCs w:val="20"/>
                </w:rPr>
                <w:t xml:space="preserve">Event start date </w:t>
              </w:r>
              <w:r w:rsidRPr="006E6F63">
                <w:rPr>
                  <w:rFonts w:ascii="Times New Roman" w:eastAsia="Times New Roman" w:hAnsi="Times New Roman" w:cs="Times New Roman"/>
                  <w:b/>
                  <w:bCs/>
                  <w:color w:val="000000"/>
                  <w:sz w:val="20"/>
                  <w:szCs w:val="20"/>
                </w:rPr>
                <w:br/>
                <w:t>(mm-dd-hh)</w:t>
              </w:r>
            </w:ins>
          </w:p>
        </w:tc>
        <w:tc>
          <w:tcPr>
            <w:tcW w:w="108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Change w:id="222" w:author="Parker Malek [2]" w:date="2024-04-28T17:57:00Z">
              <w:tcPr>
                <w:tcW w:w="1037"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tcPrChange>
          </w:tcPr>
          <w:p w14:paraId="5E7D952E" w14:textId="77777777" w:rsidR="006E6F63" w:rsidRPr="006E6F63" w:rsidRDefault="006E6F63" w:rsidP="006E6F63">
            <w:pPr>
              <w:pBdr>
                <w:top w:val="nil"/>
                <w:left w:val="nil"/>
                <w:bottom w:val="nil"/>
                <w:right w:val="nil"/>
                <w:between w:val="nil"/>
              </w:pBdr>
              <w:spacing w:line="240" w:lineRule="auto"/>
              <w:jc w:val="center"/>
              <w:rPr>
                <w:ins w:id="223" w:author="Parker Malek" w:date="2024-04-15T00:07:00Z"/>
                <w:rFonts w:ascii="Times New Roman" w:eastAsia="Times New Roman" w:hAnsi="Times New Roman" w:cs="Times New Roman"/>
                <w:color w:val="000000"/>
                <w:sz w:val="20"/>
                <w:szCs w:val="20"/>
              </w:rPr>
            </w:pPr>
            <w:ins w:id="224" w:author="Parker Malek" w:date="2024-04-15T00:07:00Z">
              <w:r w:rsidRPr="006E6F63">
                <w:rPr>
                  <w:rFonts w:ascii="Times New Roman" w:eastAsia="Times New Roman" w:hAnsi="Times New Roman" w:cs="Times New Roman"/>
                  <w:b/>
                  <w:bCs/>
                  <w:color w:val="000000"/>
                  <w:sz w:val="20"/>
                  <w:szCs w:val="20"/>
                </w:rPr>
                <w:t xml:space="preserve">Event end date </w:t>
              </w:r>
              <w:r w:rsidRPr="006E6F63">
                <w:rPr>
                  <w:rFonts w:ascii="Times New Roman" w:eastAsia="Times New Roman" w:hAnsi="Times New Roman" w:cs="Times New Roman"/>
                  <w:b/>
                  <w:bCs/>
                  <w:color w:val="000000"/>
                  <w:sz w:val="20"/>
                  <w:szCs w:val="20"/>
                </w:rPr>
                <w:br/>
                <w:t>(mm-dd-hh)</w:t>
              </w:r>
            </w:ins>
          </w:p>
        </w:tc>
        <w:tc>
          <w:tcPr>
            <w:tcW w:w="117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Change w:id="225" w:author="Parker Malek [2]" w:date="2024-04-28T17:57:00Z">
              <w:tcPr>
                <w:tcW w:w="1378"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tcPrChange>
          </w:tcPr>
          <w:p w14:paraId="12D0F6EE" w14:textId="66F90A6A" w:rsidR="006E6F63" w:rsidRPr="006E6F63" w:rsidRDefault="006E6F63" w:rsidP="006E6F63">
            <w:pPr>
              <w:pBdr>
                <w:top w:val="nil"/>
                <w:left w:val="nil"/>
                <w:bottom w:val="nil"/>
                <w:right w:val="nil"/>
                <w:between w:val="nil"/>
              </w:pBdr>
              <w:spacing w:line="240" w:lineRule="auto"/>
              <w:jc w:val="center"/>
              <w:rPr>
                <w:ins w:id="226" w:author="Parker Malek" w:date="2024-04-15T00:07:00Z"/>
                <w:rFonts w:ascii="Times New Roman" w:eastAsia="Times New Roman" w:hAnsi="Times New Roman" w:cs="Times New Roman"/>
                <w:color w:val="000000"/>
                <w:sz w:val="20"/>
                <w:szCs w:val="20"/>
              </w:rPr>
            </w:pPr>
            <w:ins w:id="227" w:author="Parker Malek" w:date="2024-04-15T00:07:00Z">
              <w:r w:rsidRPr="006E6F63">
                <w:rPr>
                  <w:rFonts w:ascii="Times New Roman" w:eastAsia="Times New Roman" w:hAnsi="Times New Roman" w:cs="Times New Roman"/>
                  <w:b/>
                  <w:bCs/>
                  <w:color w:val="000000"/>
                  <w:sz w:val="20"/>
                  <w:szCs w:val="20"/>
                </w:rPr>
                <w:t xml:space="preserve">Total </w:t>
              </w:r>
              <w:r w:rsidRPr="006E6F63">
                <w:rPr>
                  <w:rFonts w:ascii="Times New Roman" w:eastAsia="Times New Roman" w:hAnsi="Times New Roman" w:cs="Times New Roman"/>
                  <w:b/>
                  <w:bCs/>
                  <w:color w:val="000000"/>
                  <w:sz w:val="20"/>
                  <w:szCs w:val="20"/>
                </w:rPr>
                <w:br/>
              </w:r>
              <w:del w:id="228" w:author="Parker Malek [2]" w:date="2024-04-28T17:55:00Z">
                <w:r w:rsidRPr="006E6F63" w:rsidDel="007130E2">
                  <w:rPr>
                    <w:rFonts w:ascii="Times New Roman" w:eastAsia="Times New Roman" w:hAnsi="Times New Roman" w:cs="Times New Roman"/>
                    <w:b/>
                    <w:bCs/>
                    <w:color w:val="000000"/>
                    <w:sz w:val="20"/>
                    <w:szCs w:val="20"/>
                  </w:rPr>
                  <w:delText>Precipiation</w:delText>
                </w:r>
              </w:del>
            </w:ins>
            <w:ins w:id="229" w:author="Parker Malek [2]" w:date="2024-04-28T17:55:00Z">
              <w:r w:rsidR="007130E2" w:rsidRPr="006E6F63">
                <w:rPr>
                  <w:rFonts w:ascii="Times New Roman" w:eastAsia="Times New Roman" w:hAnsi="Times New Roman" w:cs="Times New Roman"/>
                  <w:b/>
                  <w:bCs/>
                  <w:color w:val="000000"/>
                  <w:sz w:val="20"/>
                  <w:szCs w:val="20"/>
                </w:rPr>
                <w:t>Precipitation</w:t>
              </w:r>
            </w:ins>
            <w:ins w:id="230" w:author="Parker Malek" w:date="2024-04-15T00:07:00Z">
              <w:r w:rsidRPr="006E6F63">
                <w:rPr>
                  <w:rFonts w:ascii="Times New Roman" w:eastAsia="Times New Roman" w:hAnsi="Times New Roman" w:cs="Times New Roman"/>
                  <w:b/>
                  <w:bCs/>
                  <w:color w:val="000000"/>
                  <w:sz w:val="20"/>
                  <w:szCs w:val="20"/>
                </w:rPr>
                <w:t xml:space="preserve"> </w:t>
              </w:r>
              <w:r w:rsidRPr="006E6F63">
                <w:rPr>
                  <w:rFonts w:ascii="Times New Roman" w:eastAsia="Times New Roman" w:hAnsi="Times New Roman" w:cs="Times New Roman"/>
                  <w:b/>
                  <w:bCs/>
                  <w:color w:val="000000"/>
                  <w:sz w:val="20"/>
                  <w:szCs w:val="20"/>
                </w:rPr>
                <w:br/>
                <w:t>(mm)</w:t>
              </w:r>
            </w:ins>
          </w:p>
        </w:tc>
        <w:tc>
          <w:tcPr>
            <w:tcW w:w="171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Change w:id="231" w:author="Parker Malek [2]" w:date="2024-04-28T17:57:00Z">
              <w:tcPr>
                <w:tcW w:w="2982" w:type="dxa"/>
                <w:gridSpan w:val="2"/>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tcPrChange>
          </w:tcPr>
          <w:p w14:paraId="759DCD8B" w14:textId="56AB7344" w:rsidR="006E6F63" w:rsidRPr="006E6F63" w:rsidRDefault="006E6F63" w:rsidP="006E6F63">
            <w:pPr>
              <w:pBdr>
                <w:top w:val="nil"/>
                <w:left w:val="nil"/>
                <w:bottom w:val="nil"/>
                <w:right w:val="nil"/>
                <w:between w:val="nil"/>
              </w:pBdr>
              <w:spacing w:line="240" w:lineRule="auto"/>
              <w:jc w:val="center"/>
              <w:rPr>
                <w:ins w:id="232" w:author="Parker Malek" w:date="2024-04-15T00:07:00Z"/>
                <w:rFonts w:ascii="Times New Roman" w:eastAsia="Times New Roman" w:hAnsi="Times New Roman" w:cs="Times New Roman"/>
                <w:color w:val="000000"/>
                <w:sz w:val="20"/>
                <w:szCs w:val="20"/>
              </w:rPr>
            </w:pPr>
            <w:ins w:id="233" w:author="Parker Malek" w:date="2024-04-15T00:07:00Z">
              <w:r w:rsidRPr="006E6F63">
                <w:rPr>
                  <w:rFonts w:ascii="Times New Roman" w:eastAsia="Times New Roman" w:hAnsi="Times New Roman" w:cs="Times New Roman"/>
                  <w:b/>
                  <w:bCs/>
                  <w:color w:val="000000"/>
                  <w:sz w:val="20"/>
                  <w:szCs w:val="20"/>
                </w:rPr>
                <w:t xml:space="preserve">Average </w:t>
              </w:r>
              <w:r w:rsidRPr="006E6F63">
                <w:rPr>
                  <w:rFonts w:ascii="Times New Roman" w:eastAsia="Times New Roman" w:hAnsi="Times New Roman" w:cs="Times New Roman"/>
                  <w:b/>
                  <w:bCs/>
                  <w:color w:val="000000"/>
                  <w:sz w:val="20"/>
                  <w:szCs w:val="20"/>
                </w:rPr>
                <w:br/>
              </w:r>
            </w:ins>
            <w:ins w:id="234" w:author="Parker Malek [2]" w:date="2024-04-28T17:56:00Z">
              <w:r w:rsidR="007130E2" w:rsidRPr="006E6F63">
                <w:rPr>
                  <w:rFonts w:ascii="Times New Roman" w:eastAsia="Times New Roman" w:hAnsi="Times New Roman" w:cs="Times New Roman"/>
                  <w:b/>
                  <w:bCs/>
                  <w:color w:val="000000"/>
                  <w:sz w:val="20"/>
                  <w:szCs w:val="20"/>
                </w:rPr>
                <w:t>Precipitation</w:t>
              </w:r>
            </w:ins>
            <w:ins w:id="235" w:author="Parker Malek" w:date="2024-04-15T00:07:00Z">
              <w:del w:id="236" w:author="Parker Malek [2]" w:date="2024-04-28T17:56:00Z">
                <w:r w:rsidRPr="006E6F63" w:rsidDel="007130E2">
                  <w:rPr>
                    <w:rFonts w:ascii="Times New Roman" w:eastAsia="Times New Roman" w:hAnsi="Times New Roman" w:cs="Times New Roman"/>
                    <w:b/>
                    <w:bCs/>
                    <w:color w:val="000000"/>
                    <w:sz w:val="20"/>
                    <w:szCs w:val="20"/>
                  </w:rPr>
                  <w:delText xml:space="preserve">Precipiation </w:delText>
                </w:r>
              </w:del>
              <w:r w:rsidRPr="006E6F63">
                <w:rPr>
                  <w:rFonts w:ascii="Times New Roman" w:eastAsia="Times New Roman" w:hAnsi="Times New Roman" w:cs="Times New Roman"/>
                  <w:b/>
                  <w:bCs/>
                  <w:color w:val="000000"/>
                  <w:sz w:val="20"/>
                  <w:szCs w:val="20"/>
                </w:rPr>
                <w:br/>
                <w:t>(mm)</w:t>
              </w:r>
            </w:ins>
          </w:p>
        </w:tc>
        <w:tc>
          <w:tcPr>
            <w:tcW w:w="189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Change w:id="237" w:author="Parker Malek [2]" w:date="2024-04-28T17:57:00Z">
              <w:tcPr>
                <w:tcW w:w="2009"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tcPrChange>
          </w:tcPr>
          <w:p w14:paraId="41E33978" w14:textId="0A71D49E" w:rsidR="006E6F63" w:rsidRPr="006E6F63" w:rsidRDefault="006E6F63" w:rsidP="006E6F63">
            <w:pPr>
              <w:pBdr>
                <w:top w:val="nil"/>
                <w:left w:val="nil"/>
                <w:bottom w:val="nil"/>
                <w:right w:val="nil"/>
                <w:between w:val="nil"/>
              </w:pBdr>
              <w:spacing w:line="240" w:lineRule="auto"/>
              <w:jc w:val="center"/>
              <w:rPr>
                <w:ins w:id="238" w:author="Parker Malek" w:date="2024-04-15T00:07:00Z"/>
                <w:rFonts w:ascii="Times New Roman" w:eastAsia="Times New Roman" w:hAnsi="Times New Roman" w:cs="Times New Roman"/>
                <w:color w:val="000000"/>
                <w:sz w:val="20"/>
                <w:szCs w:val="20"/>
              </w:rPr>
            </w:pPr>
            <w:ins w:id="239" w:author="Parker Malek" w:date="2024-04-15T00:07:00Z">
              <w:r w:rsidRPr="006E6F63">
                <w:rPr>
                  <w:rFonts w:ascii="Times New Roman" w:eastAsia="Times New Roman" w:hAnsi="Times New Roman" w:cs="Times New Roman"/>
                  <w:b/>
                  <w:bCs/>
                  <w:color w:val="000000"/>
                  <w:sz w:val="20"/>
                  <w:szCs w:val="20"/>
                </w:rPr>
                <w:t>Max</w:t>
              </w:r>
            </w:ins>
            <w:ins w:id="240" w:author="Parker Malek [2]" w:date="2024-04-28T17:56:00Z">
              <w:r w:rsidR="007130E2">
                <w:rPr>
                  <w:rFonts w:ascii="Times New Roman" w:eastAsia="Times New Roman" w:hAnsi="Times New Roman" w:cs="Times New Roman"/>
                  <w:b/>
                  <w:bCs/>
                  <w:color w:val="000000"/>
                  <w:sz w:val="20"/>
                  <w:szCs w:val="20"/>
                </w:rPr>
                <w:t>m</w:t>
              </w:r>
            </w:ins>
            <w:ins w:id="241" w:author="Parker Malek" w:date="2024-04-15T00:07:00Z">
              <w:r w:rsidRPr="006E6F63">
                <w:rPr>
                  <w:rFonts w:ascii="Times New Roman" w:eastAsia="Times New Roman" w:hAnsi="Times New Roman" w:cs="Times New Roman"/>
                  <w:b/>
                  <w:bCs/>
                  <w:color w:val="000000"/>
                  <w:sz w:val="20"/>
                  <w:szCs w:val="20"/>
                </w:rPr>
                <w:t xml:space="preserve">ium </w:t>
              </w:r>
              <w:r w:rsidRPr="006E6F63">
                <w:rPr>
                  <w:rFonts w:ascii="Times New Roman" w:eastAsia="Times New Roman" w:hAnsi="Times New Roman" w:cs="Times New Roman"/>
                  <w:b/>
                  <w:bCs/>
                  <w:color w:val="000000"/>
                  <w:sz w:val="20"/>
                  <w:szCs w:val="20"/>
                </w:rPr>
                <w:br/>
                <w:t xml:space="preserve">Precipitation </w:t>
              </w:r>
              <w:r w:rsidRPr="006E6F63">
                <w:rPr>
                  <w:rFonts w:ascii="Times New Roman" w:eastAsia="Times New Roman" w:hAnsi="Times New Roman" w:cs="Times New Roman"/>
                  <w:b/>
                  <w:bCs/>
                  <w:color w:val="000000"/>
                  <w:sz w:val="20"/>
                  <w:szCs w:val="20"/>
                </w:rPr>
                <w:br/>
                <w:t>(mm)</w:t>
              </w:r>
            </w:ins>
          </w:p>
        </w:tc>
        <w:tc>
          <w:tcPr>
            <w:tcW w:w="144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Change w:id="242" w:author="Parker Malek [2]" w:date="2024-04-28T17:57:00Z">
              <w:tcPr>
                <w:tcW w:w="1129"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tcPrChange>
          </w:tcPr>
          <w:p w14:paraId="452080B1" w14:textId="77777777" w:rsidR="006E6F63" w:rsidRPr="006E6F63" w:rsidRDefault="006E6F63" w:rsidP="006E6F63">
            <w:pPr>
              <w:pBdr>
                <w:top w:val="nil"/>
                <w:left w:val="nil"/>
                <w:bottom w:val="nil"/>
                <w:right w:val="nil"/>
                <w:between w:val="nil"/>
              </w:pBdr>
              <w:spacing w:line="240" w:lineRule="auto"/>
              <w:jc w:val="center"/>
              <w:rPr>
                <w:ins w:id="243" w:author="Parker Malek" w:date="2024-04-15T00:07:00Z"/>
                <w:rFonts w:ascii="Times New Roman" w:eastAsia="Times New Roman" w:hAnsi="Times New Roman" w:cs="Times New Roman"/>
                <w:color w:val="000000"/>
                <w:sz w:val="20"/>
                <w:szCs w:val="20"/>
              </w:rPr>
            </w:pPr>
            <w:ins w:id="244" w:author="Parker Malek" w:date="2024-04-15T00:07:00Z">
              <w:r w:rsidRPr="006E6F63">
                <w:rPr>
                  <w:rFonts w:ascii="Times New Roman" w:eastAsia="Times New Roman" w:hAnsi="Times New Roman" w:cs="Times New Roman"/>
                  <w:b/>
                  <w:bCs/>
                  <w:color w:val="000000"/>
                  <w:sz w:val="20"/>
                  <w:szCs w:val="20"/>
                </w:rPr>
                <w:t xml:space="preserve">Day </w:t>
              </w:r>
              <w:r w:rsidRPr="006E6F63">
                <w:rPr>
                  <w:rFonts w:ascii="Times New Roman" w:eastAsia="Times New Roman" w:hAnsi="Times New Roman" w:cs="Times New Roman"/>
                  <w:b/>
                  <w:bCs/>
                  <w:color w:val="000000"/>
                  <w:sz w:val="20"/>
                  <w:szCs w:val="20"/>
                </w:rPr>
                <w:br/>
                <w:t>Difference</w:t>
              </w:r>
            </w:ins>
          </w:p>
        </w:tc>
      </w:tr>
      <w:tr w:rsidR="007130E2" w:rsidRPr="006E6F63" w14:paraId="3D3B1C70" w14:textId="77777777" w:rsidTr="007130E2">
        <w:trPr>
          <w:trHeight w:val="670"/>
          <w:jc w:val="center"/>
          <w:ins w:id="245" w:author="Parker Malek" w:date="2024-04-15T00:07:00Z"/>
          <w:trPrChange w:id="246" w:author="Parker Malek [2]" w:date="2024-04-28T17:57:00Z">
            <w:trPr>
              <w:trHeight w:val="670"/>
              <w:jc w:val="center"/>
            </w:trPr>
          </w:trPrChange>
        </w:trPr>
        <w:tc>
          <w:tcPr>
            <w:tcW w:w="1255"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247" w:author="Parker Malek [2]" w:date="2024-04-28T17:57:00Z">
              <w:tcPr>
                <w:tcW w:w="1321"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16A46B3E" w14:textId="77777777" w:rsidR="00C63DE6" w:rsidRPr="006E6F63" w:rsidRDefault="00C63DE6" w:rsidP="00C63DE6">
            <w:pPr>
              <w:pBdr>
                <w:top w:val="nil"/>
                <w:left w:val="nil"/>
                <w:bottom w:val="nil"/>
                <w:right w:val="nil"/>
                <w:between w:val="nil"/>
              </w:pBdr>
              <w:spacing w:line="240" w:lineRule="auto"/>
              <w:jc w:val="center"/>
              <w:rPr>
                <w:ins w:id="248" w:author="Parker Malek" w:date="2024-04-15T00:07:00Z"/>
                <w:rFonts w:ascii="Times New Roman" w:eastAsia="Times New Roman" w:hAnsi="Times New Roman" w:cs="Times New Roman"/>
                <w:color w:val="000000"/>
                <w:sz w:val="20"/>
                <w:szCs w:val="20"/>
              </w:rPr>
            </w:pPr>
            <w:ins w:id="249" w:author="Parker Malek" w:date="2024-04-15T00:07:00Z">
              <w:r w:rsidRPr="006E6F63">
                <w:rPr>
                  <w:rFonts w:ascii="Times New Roman" w:eastAsia="Times New Roman" w:hAnsi="Times New Roman" w:cs="Times New Roman"/>
                  <w:b/>
                  <w:bCs/>
                  <w:color w:val="000000"/>
                  <w:sz w:val="20"/>
                  <w:szCs w:val="20"/>
                </w:rPr>
                <w:t>1</w:t>
              </w:r>
            </w:ins>
          </w:p>
        </w:tc>
        <w:tc>
          <w:tcPr>
            <w:tcW w:w="83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250" w:author="Parker Malek [2]" w:date="2024-04-28T17:57:00Z">
              <w:tcPr>
                <w:tcW w:w="764"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3CB2ED69" w14:textId="77777777" w:rsidR="00C63DE6" w:rsidRPr="006E6F63" w:rsidRDefault="00C63DE6" w:rsidP="00C63DE6">
            <w:pPr>
              <w:pBdr>
                <w:top w:val="nil"/>
                <w:left w:val="nil"/>
                <w:bottom w:val="nil"/>
                <w:right w:val="nil"/>
                <w:between w:val="nil"/>
              </w:pBdr>
              <w:spacing w:line="240" w:lineRule="auto"/>
              <w:jc w:val="center"/>
              <w:rPr>
                <w:ins w:id="251" w:author="Parker Malek" w:date="2024-04-15T00:07:00Z"/>
                <w:rFonts w:ascii="Times New Roman" w:eastAsia="Times New Roman" w:hAnsi="Times New Roman" w:cs="Times New Roman"/>
                <w:color w:val="000000"/>
                <w:sz w:val="20"/>
                <w:szCs w:val="20"/>
              </w:rPr>
            </w:pPr>
            <w:ins w:id="252" w:author="Parker Malek" w:date="2024-04-15T00:07:00Z">
              <w:r w:rsidRPr="006E6F63">
                <w:rPr>
                  <w:rFonts w:ascii="Times New Roman" w:eastAsia="Times New Roman" w:hAnsi="Times New Roman" w:cs="Times New Roman"/>
                  <w:b/>
                  <w:bCs/>
                  <w:color w:val="000000"/>
                  <w:sz w:val="20"/>
                  <w:szCs w:val="20"/>
                </w:rPr>
                <w:t>1</w:t>
              </w:r>
            </w:ins>
          </w:p>
        </w:tc>
        <w:tc>
          <w:tcPr>
            <w:tcW w:w="115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253" w:author="Parker Malek [2]" w:date="2024-04-28T17:57:00Z">
              <w:tcPr>
                <w:tcW w:w="985"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374A9E5A" w14:textId="245044D9" w:rsidR="00C63DE6" w:rsidRPr="006E6F63" w:rsidRDefault="00C63DE6" w:rsidP="00C63DE6">
            <w:pPr>
              <w:pBdr>
                <w:top w:val="nil"/>
                <w:left w:val="nil"/>
                <w:bottom w:val="nil"/>
                <w:right w:val="nil"/>
                <w:between w:val="nil"/>
              </w:pBdr>
              <w:spacing w:line="240" w:lineRule="auto"/>
              <w:jc w:val="center"/>
              <w:rPr>
                <w:ins w:id="254" w:author="Parker Malek" w:date="2024-04-15T00:07:00Z"/>
                <w:rFonts w:ascii="Times New Roman" w:eastAsia="Times New Roman" w:hAnsi="Times New Roman" w:cs="Times New Roman"/>
                <w:color w:val="000000"/>
                <w:sz w:val="20"/>
                <w:szCs w:val="20"/>
              </w:rPr>
            </w:pPr>
            <w:ins w:id="255" w:author="Parker Malek" w:date="2024-04-21T15:56:00Z">
              <w:r>
                <w:rPr>
                  <w:color w:val="000000"/>
                  <w:kern w:val="24"/>
                </w:rPr>
                <w:t>02-02-11</w:t>
              </w:r>
            </w:ins>
          </w:p>
        </w:tc>
        <w:tc>
          <w:tcPr>
            <w:tcW w:w="108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256" w:author="Parker Malek [2]" w:date="2024-04-28T17:57:00Z">
              <w:tcPr>
                <w:tcW w:w="1037"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44A9A7EE" w14:textId="4266EE81" w:rsidR="00C63DE6" w:rsidRPr="006E6F63" w:rsidRDefault="00C63DE6" w:rsidP="00C63DE6">
            <w:pPr>
              <w:pBdr>
                <w:top w:val="nil"/>
                <w:left w:val="nil"/>
                <w:bottom w:val="nil"/>
                <w:right w:val="nil"/>
                <w:between w:val="nil"/>
              </w:pBdr>
              <w:spacing w:line="240" w:lineRule="auto"/>
              <w:jc w:val="center"/>
              <w:rPr>
                <w:ins w:id="257" w:author="Parker Malek" w:date="2024-04-15T00:07:00Z"/>
                <w:rFonts w:ascii="Times New Roman" w:eastAsia="Times New Roman" w:hAnsi="Times New Roman" w:cs="Times New Roman"/>
                <w:color w:val="000000"/>
                <w:sz w:val="20"/>
                <w:szCs w:val="20"/>
              </w:rPr>
            </w:pPr>
            <w:ins w:id="258" w:author="Parker Malek" w:date="2024-04-21T15:56:00Z">
              <w:r>
                <w:rPr>
                  <w:color w:val="000000"/>
                  <w:kern w:val="24"/>
                </w:rPr>
                <w:t>02-04-14</w:t>
              </w:r>
            </w:ins>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259" w:author="Parker Malek [2]" w:date="2024-04-28T17:57:00Z">
              <w:tcPr>
                <w:tcW w:w="1378"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3B9C2902" w14:textId="77777777" w:rsidR="00C63DE6" w:rsidRPr="006E6F63" w:rsidRDefault="00C63DE6" w:rsidP="00C63DE6">
            <w:pPr>
              <w:pBdr>
                <w:top w:val="nil"/>
                <w:left w:val="nil"/>
                <w:bottom w:val="nil"/>
                <w:right w:val="nil"/>
                <w:between w:val="nil"/>
              </w:pBdr>
              <w:spacing w:line="240" w:lineRule="auto"/>
              <w:jc w:val="center"/>
              <w:rPr>
                <w:ins w:id="260" w:author="Parker Malek" w:date="2024-04-15T00:07:00Z"/>
                <w:rFonts w:ascii="Times New Roman" w:eastAsia="Times New Roman" w:hAnsi="Times New Roman" w:cs="Times New Roman"/>
                <w:color w:val="000000"/>
                <w:sz w:val="20"/>
                <w:szCs w:val="20"/>
              </w:rPr>
            </w:pPr>
            <w:ins w:id="261" w:author="Parker Malek" w:date="2024-04-15T00:07:00Z">
              <w:r w:rsidRPr="006E6F63">
                <w:rPr>
                  <w:rFonts w:ascii="Times New Roman" w:eastAsia="Times New Roman" w:hAnsi="Times New Roman" w:cs="Times New Roman"/>
                  <w:color w:val="000000"/>
                  <w:sz w:val="20"/>
                  <w:szCs w:val="20"/>
                </w:rPr>
                <w:t>22.02</w:t>
              </w:r>
            </w:ins>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262" w:author="Parker Malek [2]" w:date="2024-04-28T17:57:00Z">
              <w:tcPr>
                <w:tcW w:w="2982" w:type="dxa"/>
                <w:gridSpan w:val="2"/>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70DDF981" w14:textId="77777777" w:rsidR="00C63DE6" w:rsidRPr="006E6F63" w:rsidRDefault="00C63DE6" w:rsidP="00C63DE6">
            <w:pPr>
              <w:pBdr>
                <w:top w:val="nil"/>
                <w:left w:val="nil"/>
                <w:bottom w:val="nil"/>
                <w:right w:val="nil"/>
                <w:between w:val="nil"/>
              </w:pBdr>
              <w:spacing w:line="240" w:lineRule="auto"/>
              <w:jc w:val="center"/>
              <w:rPr>
                <w:ins w:id="263" w:author="Parker Malek" w:date="2024-04-15T00:07:00Z"/>
                <w:rFonts w:ascii="Times New Roman" w:eastAsia="Times New Roman" w:hAnsi="Times New Roman" w:cs="Times New Roman"/>
                <w:color w:val="000000"/>
                <w:sz w:val="20"/>
                <w:szCs w:val="20"/>
              </w:rPr>
            </w:pPr>
            <w:ins w:id="264" w:author="Parker Malek" w:date="2024-04-15T00:07:00Z">
              <w:r w:rsidRPr="006E6F63">
                <w:rPr>
                  <w:rFonts w:ascii="Times New Roman" w:eastAsia="Times New Roman" w:hAnsi="Times New Roman" w:cs="Times New Roman"/>
                  <w:color w:val="000000"/>
                  <w:sz w:val="20"/>
                  <w:szCs w:val="20"/>
                </w:rPr>
                <w:t>0.42</w:t>
              </w:r>
            </w:ins>
          </w:p>
        </w:tc>
        <w:tc>
          <w:tcPr>
            <w:tcW w:w="189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265" w:author="Parker Malek [2]" w:date="2024-04-28T17:57:00Z">
              <w:tcPr>
                <w:tcW w:w="200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0EB9CA85" w14:textId="77777777" w:rsidR="00C63DE6" w:rsidRPr="006E6F63" w:rsidRDefault="00C63DE6" w:rsidP="00C63DE6">
            <w:pPr>
              <w:pBdr>
                <w:top w:val="nil"/>
                <w:left w:val="nil"/>
                <w:bottom w:val="nil"/>
                <w:right w:val="nil"/>
                <w:between w:val="nil"/>
              </w:pBdr>
              <w:spacing w:line="240" w:lineRule="auto"/>
              <w:jc w:val="center"/>
              <w:rPr>
                <w:ins w:id="266" w:author="Parker Malek" w:date="2024-04-15T00:07:00Z"/>
                <w:rFonts w:ascii="Times New Roman" w:eastAsia="Times New Roman" w:hAnsi="Times New Roman" w:cs="Times New Roman"/>
                <w:color w:val="000000"/>
                <w:sz w:val="20"/>
                <w:szCs w:val="20"/>
              </w:rPr>
            </w:pPr>
            <w:ins w:id="267" w:author="Parker Malek" w:date="2024-04-15T00:07:00Z">
              <w:r w:rsidRPr="006E6F63">
                <w:rPr>
                  <w:rFonts w:ascii="Times New Roman" w:eastAsia="Times New Roman" w:hAnsi="Times New Roman" w:cs="Times New Roman"/>
                  <w:color w:val="000000"/>
                  <w:sz w:val="20"/>
                  <w:szCs w:val="20"/>
                </w:rPr>
                <w:t>4.08</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268" w:author="Parker Malek [2]" w:date="2024-04-28T17:57:00Z">
              <w:tcPr>
                <w:tcW w:w="112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089AFF26" w14:textId="77777777" w:rsidR="00C63DE6" w:rsidRPr="006E6F63" w:rsidRDefault="00C63DE6" w:rsidP="00C63DE6">
            <w:pPr>
              <w:pBdr>
                <w:top w:val="nil"/>
                <w:left w:val="nil"/>
                <w:bottom w:val="nil"/>
                <w:right w:val="nil"/>
                <w:between w:val="nil"/>
              </w:pBdr>
              <w:spacing w:line="240" w:lineRule="auto"/>
              <w:jc w:val="center"/>
              <w:rPr>
                <w:ins w:id="269" w:author="Parker Malek" w:date="2024-04-15T00:07:00Z"/>
                <w:rFonts w:ascii="Times New Roman" w:eastAsia="Times New Roman" w:hAnsi="Times New Roman" w:cs="Times New Roman"/>
                <w:color w:val="000000"/>
                <w:sz w:val="20"/>
                <w:szCs w:val="20"/>
              </w:rPr>
            </w:pPr>
            <w:ins w:id="270" w:author="Parker Malek" w:date="2024-04-15T00:07:00Z">
              <w:r w:rsidRPr="006E6F63">
                <w:rPr>
                  <w:rFonts w:ascii="Times New Roman" w:eastAsia="Times New Roman" w:hAnsi="Times New Roman" w:cs="Times New Roman"/>
                  <w:color w:val="000000"/>
                  <w:sz w:val="20"/>
                  <w:szCs w:val="20"/>
                </w:rPr>
                <w:t>2 days 3 hours</w:t>
              </w:r>
            </w:ins>
          </w:p>
        </w:tc>
      </w:tr>
      <w:tr w:rsidR="007130E2" w:rsidRPr="006E6F63" w14:paraId="30503EA0" w14:textId="77777777" w:rsidTr="007130E2">
        <w:trPr>
          <w:trHeight w:val="670"/>
          <w:jc w:val="center"/>
          <w:ins w:id="271" w:author="Parker Malek" w:date="2024-04-15T00:07:00Z"/>
          <w:trPrChange w:id="272" w:author="Parker Malek [2]" w:date="2024-04-28T17:57:00Z">
            <w:trPr>
              <w:trHeight w:val="670"/>
              <w:jc w:val="center"/>
            </w:trPr>
          </w:trPrChange>
        </w:trPr>
        <w:tc>
          <w:tcPr>
            <w:tcW w:w="1255"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273" w:author="Parker Malek [2]" w:date="2024-04-28T17:57:00Z">
              <w:tcPr>
                <w:tcW w:w="1321"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1FBEC10B" w14:textId="77777777" w:rsidR="00C63DE6" w:rsidRPr="006E6F63" w:rsidRDefault="00C63DE6" w:rsidP="00C63DE6">
            <w:pPr>
              <w:pBdr>
                <w:top w:val="nil"/>
                <w:left w:val="nil"/>
                <w:bottom w:val="nil"/>
                <w:right w:val="nil"/>
                <w:between w:val="nil"/>
              </w:pBdr>
              <w:spacing w:line="240" w:lineRule="auto"/>
              <w:jc w:val="center"/>
              <w:rPr>
                <w:ins w:id="274" w:author="Parker Malek" w:date="2024-04-15T00:07:00Z"/>
                <w:rFonts w:ascii="Times New Roman" w:eastAsia="Times New Roman" w:hAnsi="Times New Roman" w:cs="Times New Roman"/>
                <w:color w:val="000000"/>
                <w:sz w:val="20"/>
                <w:szCs w:val="20"/>
              </w:rPr>
            </w:pPr>
            <w:ins w:id="275" w:author="Parker Malek" w:date="2024-04-15T00:07:00Z">
              <w:r w:rsidRPr="006E6F63">
                <w:rPr>
                  <w:rFonts w:ascii="Times New Roman" w:eastAsia="Times New Roman" w:hAnsi="Times New Roman" w:cs="Times New Roman"/>
                  <w:b/>
                  <w:bCs/>
                  <w:color w:val="000000"/>
                  <w:sz w:val="20"/>
                  <w:szCs w:val="20"/>
                </w:rPr>
                <w:t>2</w:t>
              </w:r>
            </w:ins>
          </w:p>
        </w:tc>
        <w:tc>
          <w:tcPr>
            <w:tcW w:w="83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276" w:author="Parker Malek [2]" w:date="2024-04-28T17:57:00Z">
              <w:tcPr>
                <w:tcW w:w="764"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740079FE" w14:textId="77777777" w:rsidR="00C63DE6" w:rsidRPr="006E6F63" w:rsidRDefault="00C63DE6" w:rsidP="00C63DE6">
            <w:pPr>
              <w:pBdr>
                <w:top w:val="nil"/>
                <w:left w:val="nil"/>
                <w:bottom w:val="nil"/>
                <w:right w:val="nil"/>
                <w:between w:val="nil"/>
              </w:pBdr>
              <w:spacing w:line="240" w:lineRule="auto"/>
              <w:jc w:val="center"/>
              <w:rPr>
                <w:ins w:id="277" w:author="Parker Malek" w:date="2024-04-15T00:07:00Z"/>
                <w:rFonts w:ascii="Times New Roman" w:eastAsia="Times New Roman" w:hAnsi="Times New Roman" w:cs="Times New Roman"/>
                <w:color w:val="000000"/>
                <w:sz w:val="20"/>
                <w:szCs w:val="20"/>
              </w:rPr>
            </w:pPr>
            <w:ins w:id="278" w:author="Parker Malek" w:date="2024-04-15T00:07:00Z">
              <w:r w:rsidRPr="006E6F63">
                <w:rPr>
                  <w:rFonts w:ascii="Times New Roman" w:eastAsia="Times New Roman" w:hAnsi="Times New Roman" w:cs="Times New Roman"/>
                  <w:b/>
                  <w:bCs/>
                  <w:color w:val="000000"/>
                  <w:sz w:val="20"/>
                  <w:szCs w:val="20"/>
                </w:rPr>
                <w:t>2</w:t>
              </w:r>
            </w:ins>
          </w:p>
        </w:tc>
        <w:tc>
          <w:tcPr>
            <w:tcW w:w="115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279" w:author="Parker Malek [2]" w:date="2024-04-28T17:57:00Z">
              <w:tcPr>
                <w:tcW w:w="985"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5154EB8D" w14:textId="7AAE3BB8" w:rsidR="00C63DE6" w:rsidRPr="006E6F63" w:rsidRDefault="00C63DE6" w:rsidP="00C63DE6">
            <w:pPr>
              <w:pBdr>
                <w:top w:val="nil"/>
                <w:left w:val="nil"/>
                <w:bottom w:val="nil"/>
                <w:right w:val="nil"/>
                <w:between w:val="nil"/>
              </w:pBdr>
              <w:spacing w:line="240" w:lineRule="auto"/>
              <w:jc w:val="center"/>
              <w:rPr>
                <w:ins w:id="280" w:author="Parker Malek" w:date="2024-04-15T00:07:00Z"/>
                <w:rFonts w:ascii="Times New Roman" w:eastAsia="Times New Roman" w:hAnsi="Times New Roman" w:cs="Times New Roman"/>
                <w:color w:val="000000"/>
                <w:sz w:val="20"/>
                <w:szCs w:val="20"/>
              </w:rPr>
            </w:pPr>
            <w:ins w:id="281" w:author="Parker Malek" w:date="2024-04-21T15:56:00Z">
              <w:r>
                <w:rPr>
                  <w:color w:val="000000"/>
                  <w:kern w:val="24"/>
                </w:rPr>
                <w:t>02-06-00</w:t>
              </w:r>
            </w:ins>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282" w:author="Parker Malek [2]" w:date="2024-04-28T17:57:00Z">
              <w:tcPr>
                <w:tcW w:w="1037"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41DD57D0" w14:textId="7721C1BA" w:rsidR="00C63DE6" w:rsidRPr="006E6F63" w:rsidRDefault="00C63DE6" w:rsidP="00C63DE6">
            <w:pPr>
              <w:pBdr>
                <w:top w:val="nil"/>
                <w:left w:val="nil"/>
                <w:bottom w:val="nil"/>
                <w:right w:val="nil"/>
                <w:between w:val="nil"/>
              </w:pBdr>
              <w:spacing w:line="240" w:lineRule="auto"/>
              <w:jc w:val="center"/>
              <w:rPr>
                <w:ins w:id="283" w:author="Parker Malek" w:date="2024-04-15T00:07:00Z"/>
                <w:rFonts w:ascii="Times New Roman" w:eastAsia="Times New Roman" w:hAnsi="Times New Roman" w:cs="Times New Roman"/>
                <w:color w:val="000000"/>
                <w:sz w:val="20"/>
                <w:szCs w:val="20"/>
              </w:rPr>
            </w:pPr>
            <w:ins w:id="284" w:author="Parker Malek" w:date="2024-04-21T15:56:00Z">
              <w:r>
                <w:rPr>
                  <w:color w:val="000000"/>
                  <w:kern w:val="24"/>
                </w:rPr>
                <w:t>02-06-08</w:t>
              </w:r>
            </w:ins>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285" w:author="Parker Malek [2]" w:date="2024-04-28T17:57:00Z">
              <w:tcPr>
                <w:tcW w:w="1378"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637EAD5D" w14:textId="77777777" w:rsidR="00C63DE6" w:rsidRPr="006E6F63" w:rsidRDefault="00C63DE6" w:rsidP="00C63DE6">
            <w:pPr>
              <w:pBdr>
                <w:top w:val="nil"/>
                <w:left w:val="nil"/>
                <w:bottom w:val="nil"/>
                <w:right w:val="nil"/>
                <w:between w:val="nil"/>
              </w:pBdr>
              <w:spacing w:line="240" w:lineRule="auto"/>
              <w:jc w:val="center"/>
              <w:rPr>
                <w:ins w:id="286" w:author="Parker Malek" w:date="2024-04-15T00:07:00Z"/>
                <w:rFonts w:ascii="Times New Roman" w:eastAsia="Times New Roman" w:hAnsi="Times New Roman" w:cs="Times New Roman"/>
                <w:color w:val="000000"/>
                <w:sz w:val="20"/>
                <w:szCs w:val="20"/>
              </w:rPr>
            </w:pPr>
            <w:ins w:id="287" w:author="Parker Malek" w:date="2024-04-15T00:07:00Z">
              <w:r w:rsidRPr="006E6F63">
                <w:rPr>
                  <w:rFonts w:ascii="Times New Roman" w:eastAsia="Times New Roman" w:hAnsi="Times New Roman" w:cs="Times New Roman"/>
                  <w:color w:val="000000"/>
                  <w:sz w:val="20"/>
                  <w:szCs w:val="20"/>
                </w:rPr>
                <w:t>6.56</w:t>
              </w:r>
            </w:ins>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288" w:author="Parker Malek [2]" w:date="2024-04-28T17:57:00Z">
              <w:tcPr>
                <w:tcW w:w="2982" w:type="dxa"/>
                <w:gridSpan w:val="2"/>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0DCDAAB8" w14:textId="77777777" w:rsidR="00C63DE6" w:rsidRPr="006E6F63" w:rsidRDefault="00C63DE6" w:rsidP="00C63DE6">
            <w:pPr>
              <w:pBdr>
                <w:top w:val="nil"/>
                <w:left w:val="nil"/>
                <w:bottom w:val="nil"/>
                <w:right w:val="nil"/>
                <w:between w:val="nil"/>
              </w:pBdr>
              <w:spacing w:line="240" w:lineRule="auto"/>
              <w:jc w:val="center"/>
              <w:rPr>
                <w:ins w:id="289" w:author="Parker Malek" w:date="2024-04-15T00:07:00Z"/>
                <w:rFonts w:ascii="Times New Roman" w:eastAsia="Times New Roman" w:hAnsi="Times New Roman" w:cs="Times New Roman"/>
                <w:color w:val="000000"/>
                <w:sz w:val="20"/>
                <w:szCs w:val="20"/>
              </w:rPr>
            </w:pPr>
            <w:ins w:id="290" w:author="Parker Malek" w:date="2024-04-15T00:07:00Z">
              <w:r w:rsidRPr="006E6F63">
                <w:rPr>
                  <w:rFonts w:ascii="Times New Roman" w:eastAsia="Times New Roman" w:hAnsi="Times New Roman" w:cs="Times New Roman"/>
                  <w:color w:val="000000"/>
                  <w:sz w:val="20"/>
                  <w:szCs w:val="20"/>
                </w:rPr>
                <w:t>0.82</w:t>
              </w:r>
            </w:ins>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291" w:author="Parker Malek [2]" w:date="2024-04-28T17:57:00Z">
              <w:tcPr>
                <w:tcW w:w="2009"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261B17D5" w14:textId="77777777" w:rsidR="00C63DE6" w:rsidRPr="006E6F63" w:rsidRDefault="00C63DE6" w:rsidP="00C63DE6">
            <w:pPr>
              <w:pBdr>
                <w:top w:val="nil"/>
                <w:left w:val="nil"/>
                <w:bottom w:val="nil"/>
                <w:right w:val="nil"/>
                <w:between w:val="nil"/>
              </w:pBdr>
              <w:spacing w:line="240" w:lineRule="auto"/>
              <w:jc w:val="center"/>
              <w:rPr>
                <w:ins w:id="292" w:author="Parker Malek" w:date="2024-04-15T00:07:00Z"/>
                <w:rFonts w:ascii="Times New Roman" w:eastAsia="Times New Roman" w:hAnsi="Times New Roman" w:cs="Times New Roman"/>
                <w:color w:val="000000"/>
                <w:sz w:val="20"/>
                <w:szCs w:val="20"/>
              </w:rPr>
            </w:pPr>
            <w:ins w:id="293" w:author="Parker Malek" w:date="2024-04-15T00:07:00Z">
              <w:r w:rsidRPr="006E6F63">
                <w:rPr>
                  <w:rFonts w:ascii="Times New Roman" w:eastAsia="Times New Roman" w:hAnsi="Times New Roman" w:cs="Times New Roman"/>
                  <w:color w:val="000000"/>
                  <w:sz w:val="20"/>
                  <w:szCs w:val="20"/>
                </w:rPr>
                <w:t>3.09</w:t>
              </w:r>
            </w:ins>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294" w:author="Parker Malek [2]" w:date="2024-04-28T17:57:00Z">
              <w:tcPr>
                <w:tcW w:w="1129"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786E08B0" w14:textId="77777777" w:rsidR="00C63DE6" w:rsidRPr="006E6F63" w:rsidRDefault="00C63DE6" w:rsidP="00C63DE6">
            <w:pPr>
              <w:pBdr>
                <w:top w:val="nil"/>
                <w:left w:val="nil"/>
                <w:bottom w:val="nil"/>
                <w:right w:val="nil"/>
                <w:between w:val="nil"/>
              </w:pBdr>
              <w:spacing w:line="240" w:lineRule="auto"/>
              <w:jc w:val="center"/>
              <w:rPr>
                <w:ins w:id="295" w:author="Parker Malek" w:date="2024-04-15T00:07:00Z"/>
                <w:rFonts w:ascii="Times New Roman" w:eastAsia="Times New Roman" w:hAnsi="Times New Roman" w:cs="Times New Roman"/>
                <w:color w:val="000000"/>
                <w:sz w:val="20"/>
                <w:szCs w:val="20"/>
              </w:rPr>
            </w:pPr>
            <w:ins w:id="296" w:author="Parker Malek" w:date="2024-04-15T00:07:00Z">
              <w:r w:rsidRPr="006E6F63">
                <w:rPr>
                  <w:rFonts w:ascii="Times New Roman" w:eastAsia="Times New Roman" w:hAnsi="Times New Roman" w:cs="Times New Roman"/>
                  <w:color w:val="000000"/>
                  <w:sz w:val="20"/>
                  <w:szCs w:val="20"/>
                </w:rPr>
                <w:t>8 hours</w:t>
              </w:r>
            </w:ins>
          </w:p>
        </w:tc>
      </w:tr>
      <w:tr w:rsidR="007130E2" w:rsidRPr="006E6F63" w14:paraId="5968BA64" w14:textId="77777777" w:rsidTr="007130E2">
        <w:trPr>
          <w:trHeight w:val="670"/>
          <w:jc w:val="center"/>
          <w:ins w:id="297" w:author="Parker Malek" w:date="2024-04-15T00:07:00Z"/>
          <w:trPrChange w:id="298" w:author="Parker Malek [2]" w:date="2024-04-28T17:57:00Z">
            <w:trPr>
              <w:trHeight w:val="670"/>
              <w:jc w:val="center"/>
            </w:trPr>
          </w:trPrChange>
        </w:trPr>
        <w:tc>
          <w:tcPr>
            <w:tcW w:w="1255"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299" w:author="Parker Malek [2]" w:date="2024-04-28T17:57:00Z">
              <w:tcPr>
                <w:tcW w:w="1321"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117F4F2D" w14:textId="77777777" w:rsidR="00C63DE6" w:rsidRPr="006E6F63" w:rsidRDefault="00C63DE6" w:rsidP="00C63DE6">
            <w:pPr>
              <w:pBdr>
                <w:top w:val="nil"/>
                <w:left w:val="nil"/>
                <w:bottom w:val="nil"/>
                <w:right w:val="nil"/>
                <w:between w:val="nil"/>
              </w:pBdr>
              <w:spacing w:line="240" w:lineRule="auto"/>
              <w:jc w:val="center"/>
              <w:rPr>
                <w:ins w:id="300" w:author="Parker Malek" w:date="2024-04-15T00:07:00Z"/>
                <w:rFonts w:ascii="Times New Roman" w:eastAsia="Times New Roman" w:hAnsi="Times New Roman" w:cs="Times New Roman"/>
                <w:color w:val="000000"/>
                <w:sz w:val="20"/>
                <w:szCs w:val="20"/>
              </w:rPr>
            </w:pPr>
            <w:ins w:id="301" w:author="Parker Malek" w:date="2024-04-15T00:07:00Z">
              <w:r w:rsidRPr="006E6F63">
                <w:rPr>
                  <w:rFonts w:ascii="Times New Roman" w:eastAsia="Times New Roman" w:hAnsi="Times New Roman" w:cs="Times New Roman"/>
                  <w:b/>
                  <w:bCs/>
                  <w:color w:val="000000"/>
                  <w:sz w:val="20"/>
                  <w:szCs w:val="20"/>
                </w:rPr>
                <w:t>2</w:t>
              </w:r>
            </w:ins>
          </w:p>
        </w:tc>
        <w:tc>
          <w:tcPr>
            <w:tcW w:w="83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02" w:author="Parker Malek [2]" w:date="2024-04-28T17:57:00Z">
              <w:tcPr>
                <w:tcW w:w="764"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5C0D3D06" w14:textId="77777777" w:rsidR="00C63DE6" w:rsidRPr="006E6F63" w:rsidRDefault="00C63DE6" w:rsidP="00C63DE6">
            <w:pPr>
              <w:pBdr>
                <w:top w:val="nil"/>
                <w:left w:val="nil"/>
                <w:bottom w:val="nil"/>
                <w:right w:val="nil"/>
                <w:between w:val="nil"/>
              </w:pBdr>
              <w:spacing w:line="240" w:lineRule="auto"/>
              <w:jc w:val="center"/>
              <w:rPr>
                <w:ins w:id="303" w:author="Parker Malek" w:date="2024-04-15T00:07:00Z"/>
                <w:rFonts w:ascii="Times New Roman" w:eastAsia="Times New Roman" w:hAnsi="Times New Roman" w:cs="Times New Roman"/>
                <w:color w:val="000000"/>
                <w:sz w:val="20"/>
                <w:szCs w:val="20"/>
              </w:rPr>
            </w:pPr>
            <w:ins w:id="304" w:author="Parker Malek" w:date="2024-04-15T00:07:00Z">
              <w:r w:rsidRPr="006E6F63">
                <w:rPr>
                  <w:rFonts w:ascii="Times New Roman" w:eastAsia="Times New Roman" w:hAnsi="Times New Roman" w:cs="Times New Roman"/>
                  <w:b/>
                  <w:bCs/>
                  <w:color w:val="000000"/>
                  <w:sz w:val="20"/>
                  <w:szCs w:val="20"/>
                </w:rPr>
                <w:t>3</w:t>
              </w:r>
            </w:ins>
          </w:p>
        </w:tc>
        <w:tc>
          <w:tcPr>
            <w:tcW w:w="115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05" w:author="Parker Malek [2]" w:date="2024-04-28T17:57:00Z">
              <w:tcPr>
                <w:tcW w:w="985"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02EAFA8E" w14:textId="3913110C" w:rsidR="00C63DE6" w:rsidRPr="00AE1B59" w:rsidRDefault="00C63DE6" w:rsidP="00C63DE6">
            <w:pPr>
              <w:pBdr>
                <w:top w:val="nil"/>
                <w:left w:val="nil"/>
                <w:bottom w:val="nil"/>
                <w:right w:val="nil"/>
                <w:between w:val="nil"/>
              </w:pBdr>
              <w:spacing w:line="240" w:lineRule="auto"/>
              <w:jc w:val="center"/>
              <w:rPr>
                <w:ins w:id="306" w:author="Parker Malek" w:date="2024-04-15T00:07:00Z"/>
                <w:rFonts w:ascii="Times New Roman" w:eastAsia="Times New Roman" w:hAnsi="Times New Roman" w:cs="Times New Roman"/>
                <w:color w:val="000000"/>
                <w:sz w:val="20"/>
                <w:szCs w:val="20"/>
                <w:highlight w:val="yellow"/>
                <w:rPrChange w:id="307" w:author="Parker Malek [2]" w:date="2024-04-25T17:44:00Z">
                  <w:rPr>
                    <w:ins w:id="308" w:author="Parker Malek" w:date="2024-04-15T00:07:00Z"/>
                    <w:rFonts w:ascii="Times New Roman" w:eastAsia="Times New Roman" w:hAnsi="Times New Roman" w:cs="Times New Roman"/>
                    <w:color w:val="000000"/>
                    <w:sz w:val="20"/>
                    <w:szCs w:val="20"/>
                  </w:rPr>
                </w:rPrChange>
              </w:rPr>
            </w:pPr>
            <w:ins w:id="309" w:author="Parker Malek" w:date="2024-04-21T15:56:00Z">
              <w:r w:rsidRPr="00AE1B59">
                <w:rPr>
                  <w:color w:val="000000"/>
                  <w:kern w:val="24"/>
                  <w:highlight w:val="yellow"/>
                  <w:rPrChange w:id="310" w:author="Parker Malek [2]" w:date="2024-04-25T17:44:00Z">
                    <w:rPr>
                      <w:color w:val="000000"/>
                      <w:kern w:val="24"/>
                    </w:rPr>
                  </w:rPrChange>
                </w:rPr>
                <w:t>02-06-22</w:t>
              </w:r>
            </w:ins>
          </w:p>
        </w:tc>
        <w:tc>
          <w:tcPr>
            <w:tcW w:w="108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11" w:author="Parker Malek [2]" w:date="2024-04-28T17:57:00Z">
              <w:tcPr>
                <w:tcW w:w="1037"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0B9AD83B" w14:textId="2B76C0E5" w:rsidR="00C63DE6" w:rsidRPr="00AE1B59" w:rsidRDefault="00C63DE6" w:rsidP="00C63DE6">
            <w:pPr>
              <w:pBdr>
                <w:top w:val="nil"/>
                <w:left w:val="nil"/>
                <w:bottom w:val="nil"/>
                <w:right w:val="nil"/>
                <w:between w:val="nil"/>
              </w:pBdr>
              <w:spacing w:line="240" w:lineRule="auto"/>
              <w:jc w:val="center"/>
              <w:rPr>
                <w:ins w:id="312" w:author="Parker Malek" w:date="2024-04-15T00:07:00Z"/>
                <w:rFonts w:ascii="Times New Roman" w:eastAsia="Times New Roman" w:hAnsi="Times New Roman" w:cs="Times New Roman"/>
                <w:color w:val="000000"/>
                <w:sz w:val="20"/>
                <w:szCs w:val="20"/>
                <w:highlight w:val="yellow"/>
                <w:rPrChange w:id="313" w:author="Parker Malek [2]" w:date="2024-04-25T17:44:00Z">
                  <w:rPr>
                    <w:ins w:id="314" w:author="Parker Malek" w:date="2024-04-15T00:07:00Z"/>
                    <w:rFonts w:ascii="Times New Roman" w:eastAsia="Times New Roman" w:hAnsi="Times New Roman" w:cs="Times New Roman"/>
                    <w:color w:val="000000"/>
                    <w:sz w:val="20"/>
                    <w:szCs w:val="20"/>
                  </w:rPr>
                </w:rPrChange>
              </w:rPr>
            </w:pPr>
            <w:ins w:id="315" w:author="Parker Malek" w:date="2024-04-21T15:56:00Z">
              <w:r w:rsidRPr="00AE1B59">
                <w:rPr>
                  <w:color w:val="000000"/>
                  <w:kern w:val="24"/>
                  <w:highlight w:val="yellow"/>
                  <w:rPrChange w:id="316" w:author="Parker Malek [2]" w:date="2024-04-25T17:44:00Z">
                    <w:rPr>
                      <w:color w:val="000000"/>
                      <w:kern w:val="24"/>
                    </w:rPr>
                  </w:rPrChange>
                </w:rPr>
                <w:t>02-07-</w:t>
              </w:r>
              <w:commentRangeStart w:id="317"/>
              <w:r w:rsidRPr="00AE1B59">
                <w:rPr>
                  <w:color w:val="000000"/>
                  <w:kern w:val="24"/>
                  <w:highlight w:val="yellow"/>
                  <w:rPrChange w:id="318" w:author="Parker Malek [2]" w:date="2024-04-25T17:44:00Z">
                    <w:rPr>
                      <w:color w:val="000000"/>
                      <w:kern w:val="24"/>
                    </w:rPr>
                  </w:rPrChange>
                </w:rPr>
                <w:t>15</w:t>
              </w:r>
            </w:ins>
            <w:commentRangeEnd w:id="317"/>
            <w:r w:rsidR="00AE1B59">
              <w:rPr>
                <w:rStyle w:val="CommentReference"/>
              </w:rPr>
              <w:commentReference w:id="317"/>
            </w: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19" w:author="Parker Malek [2]" w:date="2024-04-28T17:57:00Z">
              <w:tcPr>
                <w:tcW w:w="1378"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4E65FD37" w14:textId="77777777" w:rsidR="00C63DE6" w:rsidRPr="006E6F63" w:rsidRDefault="00C63DE6" w:rsidP="00C63DE6">
            <w:pPr>
              <w:pBdr>
                <w:top w:val="nil"/>
                <w:left w:val="nil"/>
                <w:bottom w:val="nil"/>
                <w:right w:val="nil"/>
                <w:between w:val="nil"/>
              </w:pBdr>
              <w:spacing w:line="240" w:lineRule="auto"/>
              <w:jc w:val="center"/>
              <w:rPr>
                <w:ins w:id="320" w:author="Parker Malek" w:date="2024-04-15T00:07:00Z"/>
                <w:rFonts w:ascii="Times New Roman" w:eastAsia="Times New Roman" w:hAnsi="Times New Roman" w:cs="Times New Roman"/>
                <w:color w:val="000000"/>
                <w:sz w:val="20"/>
                <w:szCs w:val="20"/>
              </w:rPr>
            </w:pPr>
            <w:ins w:id="321" w:author="Parker Malek" w:date="2024-04-15T00:07:00Z">
              <w:r w:rsidRPr="006E6F63">
                <w:rPr>
                  <w:rFonts w:ascii="Times New Roman" w:eastAsia="Times New Roman" w:hAnsi="Times New Roman" w:cs="Times New Roman"/>
                  <w:color w:val="000000"/>
                  <w:sz w:val="20"/>
                  <w:szCs w:val="20"/>
                </w:rPr>
                <w:t>20.55</w:t>
              </w:r>
            </w:ins>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22" w:author="Parker Malek [2]" w:date="2024-04-28T17:57:00Z">
              <w:tcPr>
                <w:tcW w:w="2982" w:type="dxa"/>
                <w:gridSpan w:val="2"/>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39B01724" w14:textId="77777777" w:rsidR="00C63DE6" w:rsidRPr="006E6F63" w:rsidRDefault="00C63DE6" w:rsidP="00C63DE6">
            <w:pPr>
              <w:pBdr>
                <w:top w:val="nil"/>
                <w:left w:val="nil"/>
                <w:bottom w:val="nil"/>
                <w:right w:val="nil"/>
                <w:between w:val="nil"/>
              </w:pBdr>
              <w:spacing w:line="240" w:lineRule="auto"/>
              <w:jc w:val="center"/>
              <w:rPr>
                <w:ins w:id="323" w:author="Parker Malek" w:date="2024-04-15T00:07:00Z"/>
                <w:rFonts w:ascii="Times New Roman" w:eastAsia="Times New Roman" w:hAnsi="Times New Roman" w:cs="Times New Roman"/>
                <w:color w:val="000000"/>
                <w:sz w:val="20"/>
                <w:szCs w:val="20"/>
              </w:rPr>
            </w:pPr>
            <w:ins w:id="324" w:author="Parker Malek" w:date="2024-04-15T00:07:00Z">
              <w:r w:rsidRPr="006E6F63">
                <w:rPr>
                  <w:rFonts w:ascii="Times New Roman" w:eastAsia="Times New Roman" w:hAnsi="Times New Roman" w:cs="Times New Roman"/>
                  <w:color w:val="000000"/>
                  <w:sz w:val="20"/>
                  <w:szCs w:val="20"/>
                </w:rPr>
                <w:t>1.14</w:t>
              </w:r>
            </w:ins>
          </w:p>
        </w:tc>
        <w:tc>
          <w:tcPr>
            <w:tcW w:w="189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25" w:author="Parker Malek [2]" w:date="2024-04-28T17:57:00Z">
              <w:tcPr>
                <w:tcW w:w="200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33748769" w14:textId="77777777" w:rsidR="00C63DE6" w:rsidRPr="006E6F63" w:rsidRDefault="00C63DE6" w:rsidP="00C63DE6">
            <w:pPr>
              <w:pBdr>
                <w:top w:val="nil"/>
                <w:left w:val="nil"/>
                <w:bottom w:val="nil"/>
                <w:right w:val="nil"/>
                <w:between w:val="nil"/>
              </w:pBdr>
              <w:spacing w:line="240" w:lineRule="auto"/>
              <w:jc w:val="center"/>
              <w:rPr>
                <w:ins w:id="326" w:author="Parker Malek" w:date="2024-04-15T00:07:00Z"/>
                <w:rFonts w:ascii="Times New Roman" w:eastAsia="Times New Roman" w:hAnsi="Times New Roman" w:cs="Times New Roman"/>
                <w:color w:val="000000"/>
                <w:sz w:val="20"/>
                <w:szCs w:val="20"/>
              </w:rPr>
            </w:pPr>
            <w:ins w:id="327" w:author="Parker Malek" w:date="2024-04-15T00:07:00Z">
              <w:r w:rsidRPr="006E6F63">
                <w:rPr>
                  <w:rFonts w:ascii="Times New Roman" w:eastAsia="Times New Roman" w:hAnsi="Times New Roman" w:cs="Times New Roman"/>
                  <w:color w:val="000000"/>
                  <w:sz w:val="20"/>
                  <w:szCs w:val="20"/>
                </w:rPr>
                <w:t>4.34</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28" w:author="Parker Malek [2]" w:date="2024-04-28T17:57:00Z">
              <w:tcPr>
                <w:tcW w:w="112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187B9DFD" w14:textId="77777777" w:rsidR="00C63DE6" w:rsidRPr="006E6F63" w:rsidRDefault="00C63DE6" w:rsidP="00C63DE6">
            <w:pPr>
              <w:pBdr>
                <w:top w:val="nil"/>
                <w:left w:val="nil"/>
                <w:bottom w:val="nil"/>
                <w:right w:val="nil"/>
                <w:between w:val="nil"/>
              </w:pBdr>
              <w:spacing w:line="240" w:lineRule="auto"/>
              <w:jc w:val="center"/>
              <w:rPr>
                <w:ins w:id="329" w:author="Parker Malek" w:date="2024-04-15T00:07:00Z"/>
                <w:rFonts w:ascii="Times New Roman" w:eastAsia="Times New Roman" w:hAnsi="Times New Roman" w:cs="Times New Roman"/>
                <w:color w:val="000000"/>
                <w:sz w:val="20"/>
                <w:szCs w:val="20"/>
              </w:rPr>
            </w:pPr>
            <w:ins w:id="330" w:author="Parker Malek" w:date="2024-04-15T00:07:00Z">
              <w:r w:rsidRPr="006E6F63">
                <w:rPr>
                  <w:rFonts w:ascii="Times New Roman" w:eastAsia="Times New Roman" w:hAnsi="Times New Roman" w:cs="Times New Roman"/>
                  <w:color w:val="000000"/>
                  <w:sz w:val="20"/>
                  <w:szCs w:val="20"/>
                </w:rPr>
                <w:t>17 hours</w:t>
              </w:r>
            </w:ins>
          </w:p>
        </w:tc>
      </w:tr>
      <w:tr w:rsidR="007130E2" w:rsidRPr="006E6F63" w14:paraId="5AC19DF3" w14:textId="77777777" w:rsidTr="007130E2">
        <w:trPr>
          <w:trHeight w:val="670"/>
          <w:jc w:val="center"/>
          <w:ins w:id="331" w:author="Parker Malek" w:date="2024-04-15T00:07:00Z"/>
          <w:trPrChange w:id="332" w:author="Parker Malek [2]" w:date="2024-04-28T17:57:00Z">
            <w:trPr>
              <w:trHeight w:val="670"/>
              <w:jc w:val="center"/>
            </w:trPr>
          </w:trPrChange>
        </w:trPr>
        <w:tc>
          <w:tcPr>
            <w:tcW w:w="1255"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333" w:author="Parker Malek [2]" w:date="2024-04-28T17:57:00Z">
              <w:tcPr>
                <w:tcW w:w="1321"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21C3731C" w14:textId="77777777" w:rsidR="0058228D" w:rsidRPr="006E6F63" w:rsidRDefault="0058228D" w:rsidP="0058228D">
            <w:pPr>
              <w:pBdr>
                <w:top w:val="nil"/>
                <w:left w:val="nil"/>
                <w:bottom w:val="nil"/>
                <w:right w:val="nil"/>
                <w:between w:val="nil"/>
              </w:pBdr>
              <w:spacing w:line="240" w:lineRule="auto"/>
              <w:jc w:val="center"/>
              <w:rPr>
                <w:ins w:id="334" w:author="Parker Malek" w:date="2024-04-15T00:07:00Z"/>
                <w:rFonts w:ascii="Times New Roman" w:eastAsia="Times New Roman" w:hAnsi="Times New Roman" w:cs="Times New Roman"/>
                <w:color w:val="000000"/>
                <w:sz w:val="20"/>
                <w:szCs w:val="20"/>
              </w:rPr>
            </w:pPr>
            <w:ins w:id="335" w:author="Parker Malek" w:date="2024-04-15T00:07:00Z">
              <w:r w:rsidRPr="006E6F63">
                <w:rPr>
                  <w:rFonts w:ascii="Times New Roman" w:eastAsia="Times New Roman" w:hAnsi="Times New Roman" w:cs="Times New Roman"/>
                  <w:b/>
                  <w:bCs/>
                  <w:color w:val="000000"/>
                  <w:sz w:val="20"/>
                  <w:szCs w:val="20"/>
                </w:rPr>
                <w:t>3</w:t>
              </w:r>
            </w:ins>
          </w:p>
        </w:tc>
        <w:tc>
          <w:tcPr>
            <w:tcW w:w="83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336" w:author="Parker Malek [2]" w:date="2024-04-28T17:57:00Z">
              <w:tcPr>
                <w:tcW w:w="764"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6223B869" w14:textId="77777777" w:rsidR="0058228D" w:rsidRPr="006E6F63" w:rsidRDefault="0058228D" w:rsidP="0058228D">
            <w:pPr>
              <w:pBdr>
                <w:top w:val="nil"/>
                <w:left w:val="nil"/>
                <w:bottom w:val="nil"/>
                <w:right w:val="nil"/>
                <w:between w:val="nil"/>
              </w:pBdr>
              <w:spacing w:line="240" w:lineRule="auto"/>
              <w:jc w:val="center"/>
              <w:rPr>
                <w:ins w:id="337" w:author="Parker Malek" w:date="2024-04-15T00:07:00Z"/>
                <w:rFonts w:ascii="Times New Roman" w:eastAsia="Times New Roman" w:hAnsi="Times New Roman" w:cs="Times New Roman"/>
                <w:color w:val="000000"/>
                <w:sz w:val="20"/>
                <w:szCs w:val="20"/>
              </w:rPr>
            </w:pPr>
            <w:ins w:id="338" w:author="Parker Malek" w:date="2024-04-15T00:07:00Z">
              <w:r w:rsidRPr="006E6F63">
                <w:rPr>
                  <w:rFonts w:ascii="Times New Roman" w:eastAsia="Times New Roman" w:hAnsi="Times New Roman" w:cs="Times New Roman"/>
                  <w:b/>
                  <w:bCs/>
                  <w:color w:val="000000"/>
                  <w:sz w:val="20"/>
                  <w:szCs w:val="20"/>
                </w:rPr>
                <w:t>4</w:t>
              </w:r>
            </w:ins>
          </w:p>
        </w:tc>
        <w:tc>
          <w:tcPr>
            <w:tcW w:w="115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339" w:author="Parker Malek [2]" w:date="2024-04-28T17:57:00Z">
              <w:tcPr>
                <w:tcW w:w="985"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0F6679AD" w14:textId="24F7D594" w:rsidR="0058228D" w:rsidRPr="006E6F63" w:rsidRDefault="0058228D" w:rsidP="0058228D">
            <w:pPr>
              <w:pBdr>
                <w:top w:val="nil"/>
                <w:left w:val="nil"/>
                <w:bottom w:val="nil"/>
                <w:right w:val="nil"/>
                <w:between w:val="nil"/>
              </w:pBdr>
              <w:spacing w:line="240" w:lineRule="auto"/>
              <w:jc w:val="center"/>
              <w:rPr>
                <w:ins w:id="340" w:author="Parker Malek" w:date="2024-04-15T00:07:00Z"/>
                <w:rFonts w:ascii="Times New Roman" w:eastAsia="Times New Roman" w:hAnsi="Times New Roman" w:cs="Times New Roman"/>
                <w:color w:val="000000"/>
                <w:sz w:val="20"/>
                <w:szCs w:val="20"/>
              </w:rPr>
            </w:pPr>
            <w:ins w:id="341" w:author="Parker Malek" w:date="2024-04-21T16:00:00Z">
              <w:r>
                <w:rPr>
                  <w:color w:val="000000"/>
                  <w:kern w:val="24"/>
                </w:rPr>
                <w:t>02-08-07</w:t>
              </w:r>
            </w:ins>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342" w:author="Parker Malek [2]" w:date="2024-04-28T17:57:00Z">
              <w:tcPr>
                <w:tcW w:w="1037"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69569A0B" w14:textId="139C5589" w:rsidR="0058228D" w:rsidRPr="006E6F63" w:rsidRDefault="0058228D" w:rsidP="0058228D">
            <w:pPr>
              <w:pBdr>
                <w:top w:val="nil"/>
                <w:left w:val="nil"/>
                <w:bottom w:val="nil"/>
                <w:right w:val="nil"/>
                <w:between w:val="nil"/>
              </w:pBdr>
              <w:spacing w:line="240" w:lineRule="auto"/>
              <w:jc w:val="center"/>
              <w:rPr>
                <w:ins w:id="343" w:author="Parker Malek" w:date="2024-04-15T00:07:00Z"/>
                <w:rFonts w:ascii="Times New Roman" w:eastAsia="Times New Roman" w:hAnsi="Times New Roman" w:cs="Times New Roman"/>
                <w:color w:val="000000"/>
                <w:sz w:val="20"/>
                <w:szCs w:val="20"/>
              </w:rPr>
            </w:pPr>
            <w:ins w:id="344" w:author="Parker Malek" w:date="2024-04-21T16:00:00Z">
              <w:r>
                <w:rPr>
                  <w:color w:val="000000"/>
                  <w:kern w:val="24"/>
                </w:rPr>
                <w:t>02-08-22</w:t>
              </w:r>
            </w:ins>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345" w:author="Parker Malek [2]" w:date="2024-04-28T17:57:00Z">
              <w:tcPr>
                <w:tcW w:w="1378"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3A607AAD" w14:textId="77777777" w:rsidR="0058228D" w:rsidRPr="006E6F63" w:rsidRDefault="0058228D" w:rsidP="0058228D">
            <w:pPr>
              <w:pBdr>
                <w:top w:val="nil"/>
                <w:left w:val="nil"/>
                <w:bottom w:val="nil"/>
                <w:right w:val="nil"/>
                <w:between w:val="nil"/>
              </w:pBdr>
              <w:spacing w:line="240" w:lineRule="auto"/>
              <w:jc w:val="center"/>
              <w:rPr>
                <w:ins w:id="346" w:author="Parker Malek" w:date="2024-04-15T00:07:00Z"/>
                <w:rFonts w:ascii="Times New Roman" w:eastAsia="Times New Roman" w:hAnsi="Times New Roman" w:cs="Times New Roman"/>
                <w:color w:val="000000"/>
                <w:sz w:val="20"/>
                <w:szCs w:val="20"/>
              </w:rPr>
            </w:pPr>
            <w:ins w:id="347" w:author="Parker Malek" w:date="2024-04-15T00:07:00Z">
              <w:r w:rsidRPr="006E6F63">
                <w:rPr>
                  <w:rFonts w:ascii="Times New Roman" w:eastAsia="Times New Roman" w:hAnsi="Times New Roman" w:cs="Times New Roman"/>
                  <w:color w:val="000000"/>
                  <w:sz w:val="20"/>
                  <w:szCs w:val="20"/>
                </w:rPr>
                <w:t>8.51</w:t>
              </w:r>
            </w:ins>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348" w:author="Parker Malek [2]" w:date="2024-04-28T17:57:00Z">
              <w:tcPr>
                <w:tcW w:w="2982" w:type="dxa"/>
                <w:gridSpan w:val="2"/>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224F2128" w14:textId="77777777" w:rsidR="0058228D" w:rsidRPr="006E6F63" w:rsidRDefault="0058228D" w:rsidP="0058228D">
            <w:pPr>
              <w:pBdr>
                <w:top w:val="nil"/>
                <w:left w:val="nil"/>
                <w:bottom w:val="nil"/>
                <w:right w:val="nil"/>
                <w:between w:val="nil"/>
              </w:pBdr>
              <w:spacing w:line="240" w:lineRule="auto"/>
              <w:jc w:val="center"/>
              <w:rPr>
                <w:ins w:id="349" w:author="Parker Malek" w:date="2024-04-15T00:07:00Z"/>
                <w:rFonts w:ascii="Times New Roman" w:eastAsia="Times New Roman" w:hAnsi="Times New Roman" w:cs="Times New Roman"/>
                <w:color w:val="000000"/>
                <w:sz w:val="20"/>
                <w:szCs w:val="20"/>
              </w:rPr>
            </w:pPr>
            <w:ins w:id="350" w:author="Parker Malek" w:date="2024-04-15T00:07:00Z">
              <w:r w:rsidRPr="006E6F63">
                <w:rPr>
                  <w:rFonts w:ascii="Times New Roman" w:eastAsia="Times New Roman" w:hAnsi="Times New Roman" w:cs="Times New Roman"/>
                  <w:color w:val="000000"/>
                  <w:sz w:val="20"/>
                  <w:szCs w:val="20"/>
                </w:rPr>
                <w:t>0.57</w:t>
              </w:r>
            </w:ins>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351" w:author="Parker Malek [2]" w:date="2024-04-28T17:57:00Z">
              <w:tcPr>
                <w:tcW w:w="2009"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50B7BAFF" w14:textId="77777777" w:rsidR="0058228D" w:rsidRPr="006E6F63" w:rsidRDefault="0058228D" w:rsidP="0058228D">
            <w:pPr>
              <w:pBdr>
                <w:top w:val="nil"/>
                <w:left w:val="nil"/>
                <w:bottom w:val="nil"/>
                <w:right w:val="nil"/>
                <w:between w:val="nil"/>
              </w:pBdr>
              <w:spacing w:line="240" w:lineRule="auto"/>
              <w:jc w:val="center"/>
              <w:rPr>
                <w:ins w:id="352" w:author="Parker Malek" w:date="2024-04-15T00:07:00Z"/>
                <w:rFonts w:ascii="Times New Roman" w:eastAsia="Times New Roman" w:hAnsi="Times New Roman" w:cs="Times New Roman"/>
                <w:color w:val="000000"/>
                <w:sz w:val="20"/>
                <w:szCs w:val="20"/>
              </w:rPr>
            </w:pPr>
            <w:ins w:id="353" w:author="Parker Malek" w:date="2024-04-15T00:07:00Z">
              <w:r w:rsidRPr="006E6F63">
                <w:rPr>
                  <w:rFonts w:ascii="Times New Roman" w:eastAsia="Times New Roman" w:hAnsi="Times New Roman" w:cs="Times New Roman"/>
                  <w:color w:val="000000"/>
                  <w:sz w:val="20"/>
                  <w:szCs w:val="20"/>
                </w:rPr>
                <w:t>2.56</w:t>
              </w:r>
            </w:ins>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354" w:author="Parker Malek [2]" w:date="2024-04-28T17:57:00Z">
              <w:tcPr>
                <w:tcW w:w="1129"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338D9CB5" w14:textId="77777777" w:rsidR="0058228D" w:rsidRPr="006E6F63" w:rsidRDefault="0058228D" w:rsidP="0058228D">
            <w:pPr>
              <w:pBdr>
                <w:top w:val="nil"/>
                <w:left w:val="nil"/>
                <w:bottom w:val="nil"/>
                <w:right w:val="nil"/>
                <w:between w:val="nil"/>
              </w:pBdr>
              <w:spacing w:line="240" w:lineRule="auto"/>
              <w:jc w:val="center"/>
              <w:rPr>
                <w:ins w:id="355" w:author="Parker Malek" w:date="2024-04-15T00:07:00Z"/>
                <w:rFonts w:ascii="Times New Roman" w:eastAsia="Times New Roman" w:hAnsi="Times New Roman" w:cs="Times New Roman"/>
                <w:color w:val="000000"/>
                <w:sz w:val="20"/>
                <w:szCs w:val="20"/>
              </w:rPr>
            </w:pPr>
            <w:ins w:id="356" w:author="Parker Malek" w:date="2024-04-15T00:07:00Z">
              <w:r w:rsidRPr="006E6F63">
                <w:rPr>
                  <w:rFonts w:ascii="Times New Roman" w:eastAsia="Times New Roman" w:hAnsi="Times New Roman" w:cs="Times New Roman"/>
                  <w:color w:val="000000"/>
                  <w:sz w:val="20"/>
                  <w:szCs w:val="20"/>
                </w:rPr>
                <w:t>15 hours</w:t>
              </w:r>
            </w:ins>
          </w:p>
        </w:tc>
      </w:tr>
      <w:tr w:rsidR="007130E2" w:rsidRPr="006E6F63" w14:paraId="56F8B725" w14:textId="77777777" w:rsidTr="007130E2">
        <w:trPr>
          <w:trHeight w:val="670"/>
          <w:jc w:val="center"/>
          <w:ins w:id="357" w:author="Parker Malek" w:date="2024-04-15T00:07:00Z"/>
          <w:trPrChange w:id="358" w:author="Parker Malek [2]" w:date="2024-04-28T17:57:00Z">
            <w:trPr>
              <w:trHeight w:val="670"/>
              <w:jc w:val="center"/>
            </w:trPr>
          </w:trPrChange>
        </w:trPr>
        <w:tc>
          <w:tcPr>
            <w:tcW w:w="1255"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59" w:author="Parker Malek [2]" w:date="2024-04-28T17:57:00Z">
              <w:tcPr>
                <w:tcW w:w="1321"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50D55715" w14:textId="77777777" w:rsidR="0058228D" w:rsidRPr="006E6F63" w:rsidRDefault="0058228D" w:rsidP="0058228D">
            <w:pPr>
              <w:pBdr>
                <w:top w:val="nil"/>
                <w:left w:val="nil"/>
                <w:bottom w:val="nil"/>
                <w:right w:val="nil"/>
                <w:between w:val="nil"/>
              </w:pBdr>
              <w:spacing w:line="240" w:lineRule="auto"/>
              <w:jc w:val="center"/>
              <w:rPr>
                <w:ins w:id="360" w:author="Parker Malek" w:date="2024-04-15T00:07:00Z"/>
                <w:rFonts w:ascii="Times New Roman" w:eastAsia="Times New Roman" w:hAnsi="Times New Roman" w:cs="Times New Roman"/>
                <w:color w:val="000000"/>
                <w:sz w:val="20"/>
                <w:szCs w:val="20"/>
              </w:rPr>
            </w:pPr>
            <w:ins w:id="361" w:author="Parker Malek" w:date="2024-04-15T00:07:00Z">
              <w:r w:rsidRPr="006E6F63">
                <w:rPr>
                  <w:rFonts w:ascii="Times New Roman" w:eastAsia="Times New Roman" w:hAnsi="Times New Roman" w:cs="Times New Roman"/>
                  <w:b/>
                  <w:bCs/>
                  <w:color w:val="000000"/>
                  <w:sz w:val="20"/>
                  <w:szCs w:val="20"/>
                </w:rPr>
                <w:t>3</w:t>
              </w:r>
            </w:ins>
          </w:p>
        </w:tc>
        <w:tc>
          <w:tcPr>
            <w:tcW w:w="83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62" w:author="Parker Malek [2]" w:date="2024-04-28T17:57:00Z">
              <w:tcPr>
                <w:tcW w:w="764"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237A985F" w14:textId="77777777" w:rsidR="0058228D" w:rsidRPr="006E6F63" w:rsidRDefault="0058228D" w:rsidP="0058228D">
            <w:pPr>
              <w:pBdr>
                <w:top w:val="nil"/>
                <w:left w:val="nil"/>
                <w:bottom w:val="nil"/>
                <w:right w:val="nil"/>
                <w:between w:val="nil"/>
              </w:pBdr>
              <w:spacing w:line="240" w:lineRule="auto"/>
              <w:jc w:val="center"/>
              <w:rPr>
                <w:ins w:id="363" w:author="Parker Malek" w:date="2024-04-15T00:07:00Z"/>
                <w:rFonts w:ascii="Times New Roman" w:eastAsia="Times New Roman" w:hAnsi="Times New Roman" w:cs="Times New Roman"/>
                <w:color w:val="000000"/>
                <w:sz w:val="20"/>
                <w:szCs w:val="20"/>
              </w:rPr>
            </w:pPr>
            <w:ins w:id="364" w:author="Parker Malek" w:date="2024-04-15T00:07:00Z">
              <w:r w:rsidRPr="006E6F63">
                <w:rPr>
                  <w:rFonts w:ascii="Times New Roman" w:eastAsia="Times New Roman" w:hAnsi="Times New Roman" w:cs="Times New Roman"/>
                  <w:b/>
                  <w:bCs/>
                  <w:color w:val="000000"/>
                  <w:sz w:val="20"/>
                  <w:szCs w:val="20"/>
                </w:rPr>
                <w:t>5</w:t>
              </w:r>
            </w:ins>
          </w:p>
        </w:tc>
        <w:tc>
          <w:tcPr>
            <w:tcW w:w="115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65" w:author="Parker Malek [2]" w:date="2024-04-28T17:57:00Z">
              <w:tcPr>
                <w:tcW w:w="985"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313442E3" w14:textId="107D01BC" w:rsidR="0058228D" w:rsidRPr="006E6F63" w:rsidRDefault="0058228D" w:rsidP="0058228D">
            <w:pPr>
              <w:pBdr>
                <w:top w:val="nil"/>
                <w:left w:val="nil"/>
                <w:bottom w:val="nil"/>
                <w:right w:val="nil"/>
                <w:between w:val="nil"/>
              </w:pBdr>
              <w:spacing w:line="240" w:lineRule="auto"/>
              <w:jc w:val="center"/>
              <w:rPr>
                <w:ins w:id="366" w:author="Parker Malek" w:date="2024-04-15T00:07:00Z"/>
                <w:rFonts w:ascii="Times New Roman" w:eastAsia="Times New Roman" w:hAnsi="Times New Roman" w:cs="Times New Roman"/>
                <w:color w:val="000000"/>
                <w:sz w:val="20"/>
                <w:szCs w:val="20"/>
              </w:rPr>
            </w:pPr>
            <w:ins w:id="367" w:author="Parker Malek" w:date="2024-04-21T16:00:00Z">
              <w:r>
                <w:rPr>
                  <w:color w:val="000000"/>
                  <w:kern w:val="24"/>
                </w:rPr>
                <w:t>02-09-08</w:t>
              </w:r>
            </w:ins>
          </w:p>
        </w:tc>
        <w:tc>
          <w:tcPr>
            <w:tcW w:w="108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68" w:author="Parker Malek [2]" w:date="2024-04-28T17:57:00Z">
              <w:tcPr>
                <w:tcW w:w="1037"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3CF6D828" w14:textId="052887CB" w:rsidR="0058228D" w:rsidRPr="006E6F63" w:rsidRDefault="0058228D" w:rsidP="0058228D">
            <w:pPr>
              <w:pBdr>
                <w:top w:val="nil"/>
                <w:left w:val="nil"/>
                <w:bottom w:val="nil"/>
                <w:right w:val="nil"/>
                <w:between w:val="nil"/>
              </w:pBdr>
              <w:spacing w:line="240" w:lineRule="auto"/>
              <w:jc w:val="center"/>
              <w:rPr>
                <w:ins w:id="369" w:author="Parker Malek" w:date="2024-04-15T00:07:00Z"/>
                <w:rFonts w:ascii="Times New Roman" w:eastAsia="Times New Roman" w:hAnsi="Times New Roman" w:cs="Times New Roman"/>
                <w:color w:val="000000"/>
                <w:sz w:val="20"/>
                <w:szCs w:val="20"/>
              </w:rPr>
            </w:pPr>
            <w:ins w:id="370" w:author="Parker Malek" w:date="2024-04-21T16:00:00Z">
              <w:r>
                <w:rPr>
                  <w:color w:val="000000"/>
                  <w:kern w:val="24"/>
                </w:rPr>
                <w:t>02-10-00</w:t>
              </w:r>
            </w:ins>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71" w:author="Parker Malek [2]" w:date="2024-04-28T17:57:00Z">
              <w:tcPr>
                <w:tcW w:w="1378"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64CF3A44" w14:textId="77777777" w:rsidR="0058228D" w:rsidRPr="006E6F63" w:rsidRDefault="0058228D" w:rsidP="0058228D">
            <w:pPr>
              <w:pBdr>
                <w:top w:val="nil"/>
                <w:left w:val="nil"/>
                <w:bottom w:val="nil"/>
                <w:right w:val="nil"/>
                <w:between w:val="nil"/>
              </w:pBdr>
              <w:spacing w:line="240" w:lineRule="auto"/>
              <w:jc w:val="center"/>
              <w:rPr>
                <w:ins w:id="372" w:author="Parker Malek" w:date="2024-04-15T00:07:00Z"/>
                <w:rFonts w:ascii="Times New Roman" w:eastAsia="Times New Roman" w:hAnsi="Times New Roman" w:cs="Times New Roman"/>
                <w:color w:val="000000"/>
                <w:sz w:val="20"/>
                <w:szCs w:val="20"/>
              </w:rPr>
            </w:pPr>
            <w:ins w:id="373" w:author="Parker Malek" w:date="2024-04-15T00:07:00Z">
              <w:r w:rsidRPr="006E6F63">
                <w:rPr>
                  <w:rFonts w:ascii="Times New Roman" w:eastAsia="Times New Roman" w:hAnsi="Times New Roman" w:cs="Times New Roman"/>
                  <w:color w:val="000000"/>
                  <w:sz w:val="20"/>
                  <w:szCs w:val="20"/>
                </w:rPr>
                <w:t>17.03</w:t>
              </w:r>
            </w:ins>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74" w:author="Parker Malek [2]" w:date="2024-04-28T17:57:00Z">
              <w:tcPr>
                <w:tcW w:w="2982" w:type="dxa"/>
                <w:gridSpan w:val="2"/>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7CFB2455" w14:textId="77777777" w:rsidR="0058228D" w:rsidRPr="006E6F63" w:rsidRDefault="0058228D" w:rsidP="0058228D">
            <w:pPr>
              <w:pBdr>
                <w:top w:val="nil"/>
                <w:left w:val="nil"/>
                <w:bottom w:val="nil"/>
                <w:right w:val="nil"/>
                <w:between w:val="nil"/>
              </w:pBdr>
              <w:spacing w:line="240" w:lineRule="auto"/>
              <w:jc w:val="center"/>
              <w:rPr>
                <w:ins w:id="375" w:author="Parker Malek" w:date="2024-04-15T00:07:00Z"/>
                <w:rFonts w:ascii="Times New Roman" w:eastAsia="Times New Roman" w:hAnsi="Times New Roman" w:cs="Times New Roman"/>
                <w:color w:val="000000"/>
                <w:sz w:val="20"/>
                <w:szCs w:val="20"/>
              </w:rPr>
            </w:pPr>
            <w:ins w:id="376" w:author="Parker Malek" w:date="2024-04-15T00:07:00Z">
              <w:r w:rsidRPr="006E6F63">
                <w:rPr>
                  <w:rFonts w:ascii="Times New Roman" w:eastAsia="Times New Roman" w:hAnsi="Times New Roman" w:cs="Times New Roman"/>
                  <w:color w:val="000000"/>
                  <w:sz w:val="20"/>
                  <w:szCs w:val="20"/>
                </w:rPr>
                <w:t>1</w:t>
              </w:r>
            </w:ins>
          </w:p>
        </w:tc>
        <w:tc>
          <w:tcPr>
            <w:tcW w:w="189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77" w:author="Parker Malek [2]" w:date="2024-04-28T17:57:00Z">
              <w:tcPr>
                <w:tcW w:w="200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49ADC4B8" w14:textId="77777777" w:rsidR="0058228D" w:rsidRPr="006E6F63" w:rsidRDefault="0058228D" w:rsidP="0058228D">
            <w:pPr>
              <w:pBdr>
                <w:top w:val="nil"/>
                <w:left w:val="nil"/>
                <w:bottom w:val="nil"/>
                <w:right w:val="nil"/>
                <w:between w:val="nil"/>
              </w:pBdr>
              <w:spacing w:line="240" w:lineRule="auto"/>
              <w:jc w:val="center"/>
              <w:rPr>
                <w:ins w:id="378" w:author="Parker Malek" w:date="2024-04-15T00:07:00Z"/>
                <w:rFonts w:ascii="Times New Roman" w:eastAsia="Times New Roman" w:hAnsi="Times New Roman" w:cs="Times New Roman"/>
                <w:color w:val="000000"/>
                <w:sz w:val="20"/>
                <w:szCs w:val="20"/>
              </w:rPr>
            </w:pPr>
            <w:ins w:id="379" w:author="Parker Malek" w:date="2024-04-15T00:07:00Z">
              <w:r w:rsidRPr="006E6F63">
                <w:rPr>
                  <w:rFonts w:ascii="Times New Roman" w:eastAsia="Times New Roman" w:hAnsi="Times New Roman" w:cs="Times New Roman"/>
                  <w:color w:val="000000"/>
                  <w:sz w:val="20"/>
                  <w:szCs w:val="20"/>
                </w:rPr>
                <w:t>3.13</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380" w:author="Parker Malek [2]" w:date="2024-04-28T17:57:00Z">
              <w:tcPr>
                <w:tcW w:w="112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2A6099CA" w14:textId="77777777" w:rsidR="0058228D" w:rsidRPr="006E6F63" w:rsidRDefault="0058228D" w:rsidP="0058228D">
            <w:pPr>
              <w:pBdr>
                <w:top w:val="nil"/>
                <w:left w:val="nil"/>
                <w:bottom w:val="nil"/>
                <w:right w:val="nil"/>
                <w:between w:val="nil"/>
              </w:pBdr>
              <w:spacing w:line="240" w:lineRule="auto"/>
              <w:jc w:val="center"/>
              <w:rPr>
                <w:ins w:id="381" w:author="Parker Malek" w:date="2024-04-15T00:07:00Z"/>
                <w:rFonts w:ascii="Times New Roman" w:eastAsia="Times New Roman" w:hAnsi="Times New Roman" w:cs="Times New Roman"/>
                <w:color w:val="000000"/>
                <w:sz w:val="20"/>
                <w:szCs w:val="20"/>
              </w:rPr>
            </w:pPr>
            <w:ins w:id="382" w:author="Parker Malek" w:date="2024-04-15T00:07:00Z">
              <w:r w:rsidRPr="006E6F63">
                <w:rPr>
                  <w:rFonts w:ascii="Times New Roman" w:eastAsia="Times New Roman" w:hAnsi="Times New Roman" w:cs="Times New Roman"/>
                  <w:color w:val="000000"/>
                  <w:sz w:val="20"/>
                  <w:szCs w:val="20"/>
                </w:rPr>
                <w:t>16 hours</w:t>
              </w:r>
            </w:ins>
          </w:p>
        </w:tc>
      </w:tr>
      <w:tr w:rsidR="007130E2" w:rsidRPr="006E6F63" w:rsidDel="0082773B" w14:paraId="2AEAFB2D" w14:textId="77777777" w:rsidTr="007130E2">
        <w:trPr>
          <w:trHeight w:val="670"/>
          <w:jc w:val="center"/>
          <w:ins w:id="383" w:author="Parker Malek" w:date="2024-04-15T00:07:00Z"/>
          <w:del w:id="384" w:author="Parker Malek [2]" w:date="2024-04-28T16:24:00Z"/>
          <w:trPrChange w:id="385" w:author="Parker Malek [2]" w:date="2024-04-28T17:57:00Z">
            <w:trPr>
              <w:trHeight w:val="670"/>
              <w:jc w:val="center"/>
            </w:trPr>
          </w:trPrChange>
        </w:trPr>
        <w:tc>
          <w:tcPr>
            <w:tcW w:w="125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Change w:id="386" w:author="Parker Malek [2]" w:date="2024-04-28T17:57:00Z">
              <w:tcPr>
                <w:tcW w:w="1321"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tcPrChange>
          </w:tcPr>
          <w:p w14:paraId="1E96DB56" w14:textId="675D85F4" w:rsidR="0058228D" w:rsidRPr="006E6F63" w:rsidDel="0082773B" w:rsidRDefault="0058228D" w:rsidP="0058228D">
            <w:pPr>
              <w:pBdr>
                <w:top w:val="nil"/>
                <w:left w:val="nil"/>
                <w:bottom w:val="nil"/>
                <w:right w:val="nil"/>
                <w:between w:val="nil"/>
              </w:pBdr>
              <w:spacing w:line="240" w:lineRule="auto"/>
              <w:jc w:val="center"/>
              <w:rPr>
                <w:ins w:id="387" w:author="Parker Malek" w:date="2024-04-15T00:07:00Z"/>
                <w:del w:id="388" w:author="Parker Malek [2]" w:date="2024-04-28T16:24:00Z"/>
                <w:rFonts w:ascii="Times New Roman" w:eastAsia="Times New Roman" w:hAnsi="Times New Roman" w:cs="Times New Roman"/>
                <w:color w:val="000000"/>
                <w:sz w:val="20"/>
                <w:szCs w:val="20"/>
              </w:rPr>
            </w:pPr>
            <w:ins w:id="389" w:author="Parker Malek" w:date="2024-04-15T00:07:00Z">
              <w:del w:id="390" w:author="Parker Malek [2]" w:date="2024-04-28T16:24:00Z">
                <w:r w:rsidRPr="006E6F63" w:rsidDel="0082773B">
                  <w:rPr>
                    <w:rFonts w:ascii="Times New Roman" w:eastAsia="Times New Roman" w:hAnsi="Times New Roman" w:cs="Times New Roman"/>
                    <w:b/>
                    <w:bCs/>
                    <w:color w:val="000000"/>
                    <w:sz w:val="20"/>
                    <w:szCs w:val="20"/>
                  </w:rPr>
                  <w:delText>4</w:delText>
                </w:r>
              </w:del>
            </w:ins>
          </w:p>
        </w:tc>
        <w:tc>
          <w:tcPr>
            <w:tcW w:w="83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Change w:id="391" w:author="Parker Malek [2]" w:date="2024-04-28T17:57:00Z">
              <w:tcPr>
                <w:tcW w:w="764"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tcPrChange>
          </w:tcPr>
          <w:p w14:paraId="1C69445E" w14:textId="44FC3AD9" w:rsidR="0058228D" w:rsidRPr="006E6F63" w:rsidDel="0082773B" w:rsidRDefault="0058228D" w:rsidP="0058228D">
            <w:pPr>
              <w:pBdr>
                <w:top w:val="nil"/>
                <w:left w:val="nil"/>
                <w:bottom w:val="nil"/>
                <w:right w:val="nil"/>
                <w:between w:val="nil"/>
              </w:pBdr>
              <w:spacing w:line="240" w:lineRule="auto"/>
              <w:jc w:val="center"/>
              <w:rPr>
                <w:ins w:id="392" w:author="Parker Malek" w:date="2024-04-15T00:07:00Z"/>
                <w:del w:id="393" w:author="Parker Malek [2]" w:date="2024-04-28T16:24:00Z"/>
                <w:rFonts w:ascii="Times New Roman" w:eastAsia="Times New Roman" w:hAnsi="Times New Roman" w:cs="Times New Roman"/>
                <w:color w:val="000000"/>
                <w:sz w:val="20"/>
                <w:szCs w:val="20"/>
              </w:rPr>
            </w:pPr>
            <w:ins w:id="394" w:author="Parker Malek" w:date="2024-04-15T00:07:00Z">
              <w:del w:id="395" w:author="Parker Malek [2]" w:date="2024-04-28T16:24:00Z">
                <w:r w:rsidRPr="006E6F63" w:rsidDel="0082773B">
                  <w:rPr>
                    <w:rFonts w:ascii="Times New Roman" w:eastAsia="Times New Roman" w:hAnsi="Times New Roman" w:cs="Times New Roman"/>
                    <w:b/>
                    <w:bCs/>
                    <w:color w:val="000000"/>
                    <w:sz w:val="20"/>
                    <w:szCs w:val="20"/>
                  </w:rPr>
                  <w:delText>6</w:delText>
                </w:r>
              </w:del>
            </w:ins>
          </w:p>
        </w:tc>
        <w:tc>
          <w:tcPr>
            <w:tcW w:w="115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Change w:id="396" w:author="Parker Malek [2]" w:date="2024-04-28T17:57:00Z">
              <w:tcPr>
                <w:tcW w:w="985"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tcPrChange>
          </w:tcPr>
          <w:p w14:paraId="0D7080A0" w14:textId="5F992F53" w:rsidR="0058228D" w:rsidRPr="006E6F63" w:rsidDel="0082773B" w:rsidRDefault="0058228D" w:rsidP="0058228D">
            <w:pPr>
              <w:pBdr>
                <w:top w:val="nil"/>
                <w:left w:val="nil"/>
                <w:bottom w:val="nil"/>
                <w:right w:val="nil"/>
                <w:between w:val="nil"/>
              </w:pBdr>
              <w:spacing w:line="240" w:lineRule="auto"/>
              <w:jc w:val="center"/>
              <w:rPr>
                <w:ins w:id="397" w:author="Parker Malek" w:date="2024-04-15T00:07:00Z"/>
                <w:del w:id="398" w:author="Parker Malek [2]" w:date="2024-04-28T16:24:00Z"/>
                <w:rFonts w:ascii="Times New Roman" w:eastAsia="Times New Roman" w:hAnsi="Times New Roman" w:cs="Times New Roman"/>
                <w:color w:val="000000"/>
                <w:sz w:val="20"/>
                <w:szCs w:val="20"/>
              </w:rPr>
            </w:pPr>
            <w:ins w:id="399" w:author="Parker Malek" w:date="2024-04-21T16:00:00Z">
              <w:del w:id="400" w:author="Parker Malek [2]" w:date="2024-04-28T16:24:00Z">
                <w:r w:rsidDel="0082773B">
                  <w:rPr>
                    <w:color w:val="000000"/>
                    <w:kern w:val="24"/>
                  </w:rPr>
                  <w:delText>02-11-03</w:delText>
                </w:r>
              </w:del>
            </w:ins>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Change w:id="401" w:author="Parker Malek [2]" w:date="2024-04-28T17:57:00Z">
              <w:tcPr>
                <w:tcW w:w="1037"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tcPrChange>
          </w:tcPr>
          <w:p w14:paraId="30032FA0" w14:textId="6E47F5E3" w:rsidR="0058228D" w:rsidRPr="006E6F63" w:rsidDel="0082773B" w:rsidRDefault="0058228D" w:rsidP="0058228D">
            <w:pPr>
              <w:pBdr>
                <w:top w:val="nil"/>
                <w:left w:val="nil"/>
                <w:bottom w:val="nil"/>
                <w:right w:val="nil"/>
                <w:between w:val="nil"/>
              </w:pBdr>
              <w:spacing w:line="240" w:lineRule="auto"/>
              <w:jc w:val="center"/>
              <w:rPr>
                <w:ins w:id="402" w:author="Parker Malek" w:date="2024-04-15T00:07:00Z"/>
                <w:del w:id="403" w:author="Parker Malek [2]" w:date="2024-04-28T16:24:00Z"/>
                <w:rFonts w:ascii="Times New Roman" w:eastAsia="Times New Roman" w:hAnsi="Times New Roman" w:cs="Times New Roman"/>
                <w:color w:val="000000"/>
                <w:sz w:val="20"/>
                <w:szCs w:val="20"/>
              </w:rPr>
            </w:pPr>
            <w:ins w:id="404" w:author="Parker Malek" w:date="2024-04-21T16:00:00Z">
              <w:del w:id="405" w:author="Parker Malek [2]" w:date="2024-04-28T16:24:00Z">
                <w:r w:rsidDel="0082773B">
                  <w:rPr>
                    <w:color w:val="000000"/>
                    <w:kern w:val="24"/>
                  </w:rPr>
                  <w:delText>02-11-11</w:delText>
                </w:r>
              </w:del>
            </w:ins>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Change w:id="406" w:author="Parker Malek [2]" w:date="2024-04-28T17:57:00Z">
              <w:tcPr>
                <w:tcW w:w="1378"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tcPrChange>
          </w:tcPr>
          <w:p w14:paraId="0546DB21" w14:textId="773EC259" w:rsidR="0058228D" w:rsidRPr="006E6F63" w:rsidDel="0082773B" w:rsidRDefault="0058228D" w:rsidP="0058228D">
            <w:pPr>
              <w:pBdr>
                <w:top w:val="nil"/>
                <w:left w:val="nil"/>
                <w:bottom w:val="nil"/>
                <w:right w:val="nil"/>
                <w:between w:val="nil"/>
              </w:pBdr>
              <w:spacing w:line="240" w:lineRule="auto"/>
              <w:jc w:val="center"/>
              <w:rPr>
                <w:ins w:id="407" w:author="Parker Malek" w:date="2024-04-15T00:07:00Z"/>
                <w:del w:id="408" w:author="Parker Malek [2]" w:date="2024-04-28T16:24:00Z"/>
                <w:rFonts w:ascii="Times New Roman" w:eastAsia="Times New Roman" w:hAnsi="Times New Roman" w:cs="Times New Roman"/>
                <w:color w:val="000000"/>
                <w:sz w:val="20"/>
                <w:szCs w:val="20"/>
              </w:rPr>
            </w:pPr>
            <w:ins w:id="409" w:author="Parker Malek" w:date="2024-04-15T00:07:00Z">
              <w:del w:id="410" w:author="Parker Malek [2]" w:date="2024-04-28T16:24:00Z">
                <w:r w:rsidRPr="006E6F63" w:rsidDel="0082773B">
                  <w:rPr>
                    <w:rFonts w:ascii="Times New Roman" w:eastAsia="Times New Roman" w:hAnsi="Times New Roman" w:cs="Times New Roman"/>
                    <w:color w:val="000000"/>
                    <w:sz w:val="20"/>
                    <w:szCs w:val="20"/>
                  </w:rPr>
                  <w:delText>2.45</w:delText>
                </w:r>
              </w:del>
            </w:ins>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Change w:id="411" w:author="Parker Malek [2]" w:date="2024-04-28T17:57:00Z">
              <w:tcPr>
                <w:tcW w:w="171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tcPrChange>
          </w:tcPr>
          <w:p w14:paraId="0A5137D7" w14:textId="0E789ACB" w:rsidR="0058228D" w:rsidRPr="006E6F63" w:rsidDel="0082773B" w:rsidRDefault="0058228D" w:rsidP="0058228D">
            <w:pPr>
              <w:pBdr>
                <w:top w:val="nil"/>
                <w:left w:val="nil"/>
                <w:bottom w:val="nil"/>
                <w:right w:val="nil"/>
                <w:between w:val="nil"/>
              </w:pBdr>
              <w:spacing w:line="240" w:lineRule="auto"/>
              <w:jc w:val="center"/>
              <w:rPr>
                <w:ins w:id="412" w:author="Parker Malek" w:date="2024-04-15T00:07:00Z"/>
                <w:del w:id="413" w:author="Parker Malek [2]" w:date="2024-04-28T16:24:00Z"/>
                <w:rFonts w:ascii="Times New Roman" w:eastAsia="Times New Roman" w:hAnsi="Times New Roman" w:cs="Times New Roman"/>
                <w:color w:val="000000"/>
                <w:sz w:val="20"/>
                <w:szCs w:val="20"/>
              </w:rPr>
            </w:pPr>
            <w:ins w:id="414" w:author="Parker Malek" w:date="2024-04-15T00:07:00Z">
              <w:del w:id="415" w:author="Parker Malek [2]" w:date="2024-04-28T16:24:00Z">
                <w:r w:rsidRPr="006E6F63" w:rsidDel="0082773B">
                  <w:rPr>
                    <w:rFonts w:ascii="Times New Roman" w:eastAsia="Times New Roman" w:hAnsi="Times New Roman" w:cs="Times New Roman"/>
                    <w:color w:val="000000"/>
                    <w:sz w:val="20"/>
                    <w:szCs w:val="20"/>
                  </w:rPr>
                  <w:delText>0.27</w:delText>
                </w:r>
              </w:del>
            </w:ins>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Change w:id="416" w:author="Parker Malek [2]" w:date="2024-04-28T17:57:00Z">
              <w:tcPr>
                <w:tcW w:w="3281" w:type="dxa"/>
                <w:gridSpan w:val="2"/>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tcPrChange>
          </w:tcPr>
          <w:p w14:paraId="68D7E515" w14:textId="30687F17" w:rsidR="0058228D" w:rsidRPr="006E6F63" w:rsidDel="0082773B" w:rsidRDefault="0058228D" w:rsidP="0058228D">
            <w:pPr>
              <w:pBdr>
                <w:top w:val="nil"/>
                <w:left w:val="nil"/>
                <w:bottom w:val="nil"/>
                <w:right w:val="nil"/>
                <w:between w:val="nil"/>
              </w:pBdr>
              <w:spacing w:line="240" w:lineRule="auto"/>
              <w:jc w:val="center"/>
              <w:rPr>
                <w:ins w:id="417" w:author="Parker Malek" w:date="2024-04-15T00:07:00Z"/>
                <w:del w:id="418" w:author="Parker Malek [2]" w:date="2024-04-28T16:24:00Z"/>
                <w:rFonts w:ascii="Times New Roman" w:eastAsia="Times New Roman" w:hAnsi="Times New Roman" w:cs="Times New Roman"/>
                <w:color w:val="000000"/>
                <w:sz w:val="20"/>
                <w:szCs w:val="20"/>
              </w:rPr>
            </w:pPr>
            <w:ins w:id="419" w:author="Parker Malek" w:date="2024-04-15T00:07:00Z">
              <w:del w:id="420" w:author="Parker Malek [2]" w:date="2024-04-28T16:24:00Z">
                <w:r w:rsidRPr="006E6F63" w:rsidDel="0082773B">
                  <w:rPr>
                    <w:rFonts w:ascii="Times New Roman" w:eastAsia="Times New Roman" w:hAnsi="Times New Roman" w:cs="Times New Roman"/>
                    <w:color w:val="000000"/>
                    <w:sz w:val="20"/>
                    <w:szCs w:val="20"/>
                  </w:rPr>
                  <w:delText>0.81</w:delText>
                </w:r>
              </w:del>
            </w:ins>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Change w:id="421" w:author="Parker Malek [2]" w:date="2024-04-28T17:57:00Z">
              <w:tcPr>
                <w:tcW w:w="112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tcPrChange>
          </w:tcPr>
          <w:p w14:paraId="3D7C3663" w14:textId="434A8C05" w:rsidR="0058228D" w:rsidRPr="006E6F63" w:rsidDel="0082773B" w:rsidRDefault="0058228D" w:rsidP="0058228D">
            <w:pPr>
              <w:pBdr>
                <w:top w:val="nil"/>
                <w:left w:val="nil"/>
                <w:bottom w:val="nil"/>
                <w:right w:val="nil"/>
                <w:between w:val="nil"/>
              </w:pBdr>
              <w:spacing w:line="240" w:lineRule="auto"/>
              <w:jc w:val="center"/>
              <w:rPr>
                <w:ins w:id="422" w:author="Parker Malek" w:date="2024-04-15T00:07:00Z"/>
                <w:del w:id="423" w:author="Parker Malek [2]" w:date="2024-04-28T16:24:00Z"/>
                <w:rFonts w:ascii="Times New Roman" w:eastAsia="Times New Roman" w:hAnsi="Times New Roman" w:cs="Times New Roman"/>
                <w:color w:val="000000"/>
                <w:sz w:val="20"/>
                <w:szCs w:val="20"/>
              </w:rPr>
            </w:pPr>
            <w:ins w:id="424" w:author="Parker Malek" w:date="2024-04-15T00:07:00Z">
              <w:del w:id="425" w:author="Parker Malek [2]" w:date="2024-04-28T16:24:00Z">
                <w:r w:rsidRPr="006E6F63" w:rsidDel="0082773B">
                  <w:rPr>
                    <w:rFonts w:ascii="Times New Roman" w:eastAsia="Times New Roman" w:hAnsi="Times New Roman" w:cs="Times New Roman"/>
                    <w:color w:val="000000"/>
                    <w:sz w:val="20"/>
                    <w:szCs w:val="20"/>
                  </w:rPr>
                  <w:delText>8 hours</w:delText>
                </w:r>
              </w:del>
            </w:ins>
          </w:p>
        </w:tc>
      </w:tr>
      <w:tr w:rsidR="007130E2" w:rsidRPr="006E6F63" w14:paraId="1EAD8B8B" w14:textId="77777777" w:rsidTr="007130E2">
        <w:trPr>
          <w:trHeight w:val="670"/>
          <w:jc w:val="center"/>
          <w:ins w:id="426" w:author="Parker Malek" w:date="2024-04-15T00:07:00Z"/>
          <w:trPrChange w:id="427" w:author="Parker Malek [2]" w:date="2024-04-28T17:57:00Z">
            <w:trPr>
              <w:trHeight w:val="670"/>
              <w:jc w:val="center"/>
            </w:trPr>
          </w:trPrChange>
        </w:trPr>
        <w:tc>
          <w:tcPr>
            <w:tcW w:w="1255"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28" w:author="Parker Malek [2]" w:date="2024-04-28T17:57:00Z">
              <w:tcPr>
                <w:tcW w:w="1321"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5561E074" w14:textId="77777777" w:rsidR="0058228D" w:rsidRPr="006E6F63" w:rsidRDefault="0058228D" w:rsidP="0058228D">
            <w:pPr>
              <w:pBdr>
                <w:top w:val="nil"/>
                <w:left w:val="nil"/>
                <w:bottom w:val="nil"/>
                <w:right w:val="nil"/>
                <w:between w:val="nil"/>
              </w:pBdr>
              <w:spacing w:line="240" w:lineRule="auto"/>
              <w:jc w:val="center"/>
              <w:rPr>
                <w:ins w:id="429" w:author="Parker Malek" w:date="2024-04-15T00:07:00Z"/>
                <w:rFonts w:ascii="Times New Roman" w:eastAsia="Times New Roman" w:hAnsi="Times New Roman" w:cs="Times New Roman"/>
                <w:color w:val="000000"/>
                <w:sz w:val="20"/>
                <w:szCs w:val="20"/>
              </w:rPr>
            </w:pPr>
            <w:ins w:id="430" w:author="Parker Malek" w:date="2024-04-15T00:07:00Z">
              <w:r w:rsidRPr="006E6F63">
                <w:rPr>
                  <w:rFonts w:ascii="Times New Roman" w:eastAsia="Times New Roman" w:hAnsi="Times New Roman" w:cs="Times New Roman"/>
                  <w:b/>
                  <w:bCs/>
                  <w:color w:val="000000"/>
                  <w:sz w:val="20"/>
                  <w:szCs w:val="20"/>
                </w:rPr>
                <w:t>5</w:t>
              </w:r>
            </w:ins>
          </w:p>
        </w:tc>
        <w:tc>
          <w:tcPr>
            <w:tcW w:w="83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31" w:author="Parker Malek [2]" w:date="2024-04-28T17:57:00Z">
              <w:tcPr>
                <w:tcW w:w="764"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26ECADF7" w14:textId="62A1945F" w:rsidR="0058228D" w:rsidRPr="006E6F63" w:rsidRDefault="00A85C01" w:rsidP="0058228D">
            <w:pPr>
              <w:pBdr>
                <w:top w:val="nil"/>
                <w:left w:val="nil"/>
                <w:bottom w:val="nil"/>
                <w:right w:val="nil"/>
                <w:between w:val="nil"/>
              </w:pBdr>
              <w:spacing w:line="240" w:lineRule="auto"/>
              <w:jc w:val="center"/>
              <w:rPr>
                <w:ins w:id="432" w:author="Parker Malek" w:date="2024-04-15T00:07:00Z"/>
                <w:rFonts w:ascii="Times New Roman" w:eastAsia="Times New Roman" w:hAnsi="Times New Roman" w:cs="Times New Roman"/>
                <w:color w:val="000000"/>
                <w:sz w:val="20"/>
                <w:szCs w:val="20"/>
              </w:rPr>
            </w:pPr>
            <w:ins w:id="433" w:author="Parker Malek [2]" w:date="2024-04-28T16:24:00Z">
              <w:r>
                <w:rPr>
                  <w:rFonts w:ascii="Times New Roman" w:eastAsia="Times New Roman" w:hAnsi="Times New Roman" w:cs="Times New Roman"/>
                  <w:b/>
                  <w:bCs/>
                  <w:color w:val="000000"/>
                  <w:sz w:val="20"/>
                  <w:szCs w:val="20"/>
                </w:rPr>
                <w:t>6</w:t>
              </w:r>
            </w:ins>
            <w:ins w:id="434" w:author="Parker Malek" w:date="2024-04-15T00:07:00Z">
              <w:del w:id="435" w:author="Parker Malek [2]" w:date="2024-04-28T16:24:00Z">
                <w:r w:rsidR="0058228D" w:rsidRPr="006E6F63" w:rsidDel="00A85C01">
                  <w:rPr>
                    <w:rFonts w:ascii="Times New Roman" w:eastAsia="Times New Roman" w:hAnsi="Times New Roman" w:cs="Times New Roman"/>
                    <w:b/>
                    <w:bCs/>
                    <w:color w:val="000000"/>
                    <w:sz w:val="20"/>
                    <w:szCs w:val="20"/>
                  </w:rPr>
                  <w:delText>7</w:delText>
                </w:r>
              </w:del>
            </w:ins>
          </w:p>
        </w:tc>
        <w:tc>
          <w:tcPr>
            <w:tcW w:w="115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36" w:author="Parker Malek [2]" w:date="2024-04-28T17:57:00Z">
              <w:tcPr>
                <w:tcW w:w="985"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60DA9ED1" w14:textId="7C8C9A64" w:rsidR="0058228D" w:rsidRPr="006E6F63" w:rsidRDefault="0058228D" w:rsidP="0058228D">
            <w:pPr>
              <w:pBdr>
                <w:top w:val="nil"/>
                <w:left w:val="nil"/>
                <w:bottom w:val="nil"/>
                <w:right w:val="nil"/>
                <w:between w:val="nil"/>
              </w:pBdr>
              <w:spacing w:line="240" w:lineRule="auto"/>
              <w:jc w:val="center"/>
              <w:rPr>
                <w:ins w:id="437" w:author="Parker Malek" w:date="2024-04-15T00:07:00Z"/>
                <w:rFonts w:ascii="Times New Roman" w:eastAsia="Times New Roman" w:hAnsi="Times New Roman" w:cs="Times New Roman"/>
                <w:color w:val="000000"/>
                <w:sz w:val="20"/>
                <w:szCs w:val="20"/>
              </w:rPr>
            </w:pPr>
            <w:ins w:id="438" w:author="Parker Malek" w:date="2024-04-21T16:00:00Z">
              <w:r>
                <w:rPr>
                  <w:color w:val="000000"/>
                  <w:kern w:val="24"/>
                </w:rPr>
                <w:t>02-16-06</w:t>
              </w:r>
            </w:ins>
          </w:p>
        </w:tc>
        <w:tc>
          <w:tcPr>
            <w:tcW w:w="108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39" w:author="Parker Malek [2]" w:date="2024-04-28T17:57:00Z">
              <w:tcPr>
                <w:tcW w:w="1037"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3E0B99B5" w14:textId="718BE570" w:rsidR="0058228D" w:rsidRPr="006E6F63" w:rsidRDefault="0058228D" w:rsidP="0058228D">
            <w:pPr>
              <w:pBdr>
                <w:top w:val="nil"/>
                <w:left w:val="nil"/>
                <w:bottom w:val="nil"/>
                <w:right w:val="nil"/>
                <w:between w:val="nil"/>
              </w:pBdr>
              <w:spacing w:line="240" w:lineRule="auto"/>
              <w:jc w:val="center"/>
              <w:rPr>
                <w:ins w:id="440" w:author="Parker Malek" w:date="2024-04-15T00:07:00Z"/>
                <w:rFonts w:ascii="Times New Roman" w:eastAsia="Times New Roman" w:hAnsi="Times New Roman" w:cs="Times New Roman"/>
                <w:color w:val="000000"/>
                <w:sz w:val="20"/>
                <w:szCs w:val="20"/>
              </w:rPr>
            </w:pPr>
            <w:ins w:id="441" w:author="Parker Malek" w:date="2024-04-21T16:00:00Z">
              <w:r>
                <w:rPr>
                  <w:color w:val="000000"/>
                  <w:kern w:val="24"/>
                </w:rPr>
                <w:t>02-16-13</w:t>
              </w:r>
            </w:ins>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42" w:author="Parker Malek [2]" w:date="2024-04-28T17:57:00Z">
              <w:tcPr>
                <w:tcW w:w="1378"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5E14902A" w14:textId="77777777" w:rsidR="0058228D" w:rsidRPr="006E6F63" w:rsidRDefault="0058228D" w:rsidP="0058228D">
            <w:pPr>
              <w:pBdr>
                <w:top w:val="nil"/>
                <w:left w:val="nil"/>
                <w:bottom w:val="nil"/>
                <w:right w:val="nil"/>
                <w:between w:val="nil"/>
              </w:pBdr>
              <w:spacing w:line="240" w:lineRule="auto"/>
              <w:jc w:val="center"/>
              <w:rPr>
                <w:ins w:id="443" w:author="Parker Malek" w:date="2024-04-15T00:07:00Z"/>
                <w:rFonts w:ascii="Times New Roman" w:eastAsia="Times New Roman" w:hAnsi="Times New Roman" w:cs="Times New Roman"/>
                <w:color w:val="000000"/>
                <w:sz w:val="20"/>
                <w:szCs w:val="20"/>
              </w:rPr>
            </w:pPr>
            <w:ins w:id="444" w:author="Parker Malek" w:date="2024-04-15T00:07:00Z">
              <w:r w:rsidRPr="006E6F63">
                <w:rPr>
                  <w:rFonts w:ascii="Times New Roman" w:eastAsia="Times New Roman" w:hAnsi="Times New Roman" w:cs="Times New Roman"/>
                  <w:color w:val="000000"/>
                  <w:sz w:val="20"/>
                  <w:szCs w:val="20"/>
                </w:rPr>
                <w:t>6.06</w:t>
              </w:r>
            </w:ins>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45" w:author="Parker Malek [2]" w:date="2024-04-28T17:57:00Z">
              <w:tcPr>
                <w:tcW w:w="2982" w:type="dxa"/>
                <w:gridSpan w:val="2"/>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55EB8C2C" w14:textId="77777777" w:rsidR="0058228D" w:rsidRPr="006E6F63" w:rsidRDefault="0058228D" w:rsidP="0058228D">
            <w:pPr>
              <w:pBdr>
                <w:top w:val="nil"/>
                <w:left w:val="nil"/>
                <w:bottom w:val="nil"/>
                <w:right w:val="nil"/>
                <w:between w:val="nil"/>
              </w:pBdr>
              <w:spacing w:line="240" w:lineRule="auto"/>
              <w:jc w:val="center"/>
              <w:rPr>
                <w:ins w:id="446" w:author="Parker Malek" w:date="2024-04-15T00:07:00Z"/>
                <w:rFonts w:ascii="Times New Roman" w:eastAsia="Times New Roman" w:hAnsi="Times New Roman" w:cs="Times New Roman"/>
                <w:color w:val="000000"/>
                <w:sz w:val="20"/>
                <w:szCs w:val="20"/>
              </w:rPr>
            </w:pPr>
            <w:ins w:id="447" w:author="Parker Malek" w:date="2024-04-15T00:07:00Z">
              <w:r w:rsidRPr="006E6F63">
                <w:rPr>
                  <w:rFonts w:ascii="Times New Roman" w:eastAsia="Times New Roman" w:hAnsi="Times New Roman" w:cs="Times New Roman"/>
                  <w:color w:val="000000"/>
                  <w:sz w:val="20"/>
                  <w:szCs w:val="20"/>
                </w:rPr>
                <w:t>0.76</w:t>
              </w:r>
            </w:ins>
          </w:p>
        </w:tc>
        <w:tc>
          <w:tcPr>
            <w:tcW w:w="189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48" w:author="Parker Malek [2]" w:date="2024-04-28T17:57:00Z">
              <w:tcPr>
                <w:tcW w:w="200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486D69EC" w14:textId="77777777" w:rsidR="0058228D" w:rsidRPr="006E6F63" w:rsidRDefault="0058228D" w:rsidP="0058228D">
            <w:pPr>
              <w:pBdr>
                <w:top w:val="nil"/>
                <w:left w:val="nil"/>
                <w:bottom w:val="nil"/>
                <w:right w:val="nil"/>
                <w:between w:val="nil"/>
              </w:pBdr>
              <w:spacing w:line="240" w:lineRule="auto"/>
              <w:jc w:val="center"/>
              <w:rPr>
                <w:ins w:id="449" w:author="Parker Malek" w:date="2024-04-15T00:07:00Z"/>
                <w:rFonts w:ascii="Times New Roman" w:eastAsia="Times New Roman" w:hAnsi="Times New Roman" w:cs="Times New Roman"/>
                <w:color w:val="000000"/>
                <w:sz w:val="20"/>
                <w:szCs w:val="20"/>
              </w:rPr>
            </w:pPr>
            <w:ins w:id="450" w:author="Parker Malek" w:date="2024-04-15T00:07:00Z">
              <w:r w:rsidRPr="006E6F63">
                <w:rPr>
                  <w:rFonts w:ascii="Times New Roman" w:eastAsia="Times New Roman" w:hAnsi="Times New Roman" w:cs="Times New Roman"/>
                  <w:color w:val="000000"/>
                  <w:sz w:val="20"/>
                  <w:szCs w:val="20"/>
                </w:rPr>
                <w:t>3.63</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51" w:author="Parker Malek [2]" w:date="2024-04-28T17:57:00Z">
              <w:tcPr>
                <w:tcW w:w="112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288558D4" w14:textId="77777777" w:rsidR="0058228D" w:rsidRPr="006E6F63" w:rsidRDefault="0058228D" w:rsidP="0058228D">
            <w:pPr>
              <w:pBdr>
                <w:top w:val="nil"/>
                <w:left w:val="nil"/>
                <w:bottom w:val="nil"/>
                <w:right w:val="nil"/>
                <w:between w:val="nil"/>
              </w:pBdr>
              <w:spacing w:line="240" w:lineRule="auto"/>
              <w:jc w:val="center"/>
              <w:rPr>
                <w:ins w:id="452" w:author="Parker Malek" w:date="2024-04-15T00:07:00Z"/>
                <w:rFonts w:ascii="Times New Roman" w:eastAsia="Times New Roman" w:hAnsi="Times New Roman" w:cs="Times New Roman"/>
                <w:color w:val="000000"/>
                <w:sz w:val="20"/>
                <w:szCs w:val="20"/>
              </w:rPr>
            </w:pPr>
            <w:ins w:id="453" w:author="Parker Malek" w:date="2024-04-15T00:07:00Z">
              <w:r w:rsidRPr="006E6F63">
                <w:rPr>
                  <w:rFonts w:ascii="Times New Roman" w:eastAsia="Times New Roman" w:hAnsi="Times New Roman" w:cs="Times New Roman"/>
                  <w:color w:val="000000"/>
                  <w:sz w:val="20"/>
                  <w:szCs w:val="20"/>
                </w:rPr>
                <w:t>7 hours</w:t>
              </w:r>
            </w:ins>
          </w:p>
        </w:tc>
      </w:tr>
      <w:tr w:rsidR="007130E2" w:rsidRPr="006E6F63" w14:paraId="4FB14681" w14:textId="77777777" w:rsidTr="007130E2">
        <w:trPr>
          <w:trHeight w:val="670"/>
          <w:jc w:val="center"/>
          <w:ins w:id="454" w:author="Parker Malek" w:date="2024-04-15T00:07:00Z"/>
          <w:trPrChange w:id="455" w:author="Parker Malek [2]" w:date="2024-04-28T17:57:00Z">
            <w:trPr>
              <w:trHeight w:val="670"/>
              <w:jc w:val="center"/>
            </w:trPr>
          </w:trPrChange>
        </w:trPr>
        <w:tc>
          <w:tcPr>
            <w:tcW w:w="1255"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456" w:author="Parker Malek [2]" w:date="2024-04-28T17:57:00Z">
              <w:tcPr>
                <w:tcW w:w="1321"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02CF14C3" w14:textId="77777777" w:rsidR="0058228D" w:rsidRPr="006E6F63" w:rsidRDefault="0058228D" w:rsidP="0058228D">
            <w:pPr>
              <w:pBdr>
                <w:top w:val="nil"/>
                <w:left w:val="nil"/>
                <w:bottom w:val="nil"/>
                <w:right w:val="nil"/>
                <w:between w:val="nil"/>
              </w:pBdr>
              <w:spacing w:line="240" w:lineRule="auto"/>
              <w:jc w:val="center"/>
              <w:rPr>
                <w:ins w:id="457" w:author="Parker Malek" w:date="2024-04-15T00:07:00Z"/>
                <w:rFonts w:ascii="Times New Roman" w:eastAsia="Times New Roman" w:hAnsi="Times New Roman" w:cs="Times New Roman"/>
                <w:color w:val="000000"/>
                <w:sz w:val="20"/>
                <w:szCs w:val="20"/>
              </w:rPr>
            </w:pPr>
            <w:ins w:id="458" w:author="Parker Malek" w:date="2024-04-15T00:07:00Z">
              <w:r w:rsidRPr="006E6F63">
                <w:rPr>
                  <w:rFonts w:ascii="Times New Roman" w:eastAsia="Times New Roman" w:hAnsi="Times New Roman" w:cs="Times New Roman"/>
                  <w:b/>
                  <w:bCs/>
                  <w:color w:val="000000"/>
                  <w:sz w:val="20"/>
                  <w:szCs w:val="20"/>
                </w:rPr>
                <w:t>6</w:t>
              </w:r>
            </w:ins>
          </w:p>
        </w:tc>
        <w:tc>
          <w:tcPr>
            <w:tcW w:w="83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459" w:author="Parker Malek [2]" w:date="2024-04-28T17:57:00Z">
              <w:tcPr>
                <w:tcW w:w="764"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5D5C3855" w14:textId="6BC5E0DE" w:rsidR="0058228D" w:rsidRPr="006E6F63" w:rsidRDefault="00A85C01" w:rsidP="0058228D">
            <w:pPr>
              <w:pBdr>
                <w:top w:val="nil"/>
                <w:left w:val="nil"/>
                <w:bottom w:val="nil"/>
                <w:right w:val="nil"/>
                <w:between w:val="nil"/>
              </w:pBdr>
              <w:spacing w:line="240" w:lineRule="auto"/>
              <w:jc w:val="center"/>
              <w:rPr>
                <w:ins w:id="460" w:author="Parker Malek" w:date="2024-04-15T00:07:00Z"/>
                <w:rFonts w:ascii="Times New Roman" w:eastAsia="Times New Roman" w:hAnsi="Times New Roman" w:cs="Times New Roman"/>
                <w:color w:val="000000"/>
                <w:sz w:val="20"/>
                <w:szCs w:val="20"/>
              </w:rPr>
            </w:pPr>
            <w:ins w:id="461" w:author="Parker Malek [2]" w:date="2024-04-28T16:24:00Z">
              <w:r>
                <w:rPr>
                  <w:rFonts w:ascii="Times New Roman" w:eastAsia="Times New Roman" w:hAnsi="Times New Roman" w:cs="Times New Roman"/>
                  <w:b/>
                  <w:bCs/>
                  <w:color w:val="000000"/>
                  <w:sz w:val="20"/>
                  <w:szCs w:val="20"/>
                </w:rPr>
                <w:t>7</w:t>
              </w:r>
            </w:ins>
            <w:ins w:id="462" w:author="Parker Malek" w:date="2024-04-15T00:07:00Z">
              <w:del w:id="463" w:author="Parker Malek [2]" w:date="2024-04-28T16:24:00Z">
                <w:r w:rsidR="0058228D" w:rsidRPr="006E6F63" w:rsidDel="00A85C01">
                  <w:rPr>
                    <w:rFonts w:ascii="Times New Roman" w:eastAsia="Times New Roman" w:hAnsi="Times New Roman" w:cs="Times New Roman"/>
                    <w:b/>
                    <w:bCs/>
                    <w:color w:val="000000"/>
                    <w:sz w:val="20"/>
                    <w:szCs w:val="20"/>
                  </w:rPr>
                  <w:delText>8</w:delText>
                </w:r>
              </w:del>
            </w:ins>
          </w:p>
        </w:tc>
        <w:tc>
          <w:tcPr>
            <w:tcW w:w="115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464" w:author="Parker Malek [2]" w:date="2024-04-28T17:57:00Z">
              <w:tcPr>
                <w:tcW w:w="985"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35E9F743" w14:textId="12C931AC" w:rsidR="0058228D" w:rsidRPr="006E6F63" w:rsidRDefault="0058228D" w:rsidP="0058228D">
            <w:pPr>
              <w:pBdr>
                <w:top w:val="nil"/>
                <w:left w:val="nil"/>
                <w:bottom w:val="nil"/>
                <w:right w:val="nil"/>
                <w:between w:val="nil"/>
              </w:pBdr>
              <w:spacing w:line="240" w:lineRule="auto"/>
              <w:jc w:val="center"/>
              <w:rPr>
                <w:ins w:id="465" w:author="Parker Malek" w:date="2024-04-15T00:07:00Z"/>
                <w:rFonts w:ascii="Times New Roman" w:eastAsia="Times New Roman" w:hAnsi="Times New Roman" w:cs="Times New Roman"/>
                <w:color w:val="000000"/>
                <w:sz w:val="20"/>
                <w:szCs w:val="20"/>
              </w:rPr>
            </w:pPr>
            <w:ins w:id="466" w:author="Parker Malek" w:date="2024-04-21T16:00:00Z">
              <w:r>
                <w:rPr>
                  <w:color w:val="000000"/>
                  <w:kern w:val="24"/>
                </w:rPr>
                <w:t>02-17-05</w:t>
              </w:r>
            </w:ins>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467" w:author="Parker Malek [2]" w:date="2024-04-28T17:57:00Z">
              <w:tcPr>
                <w:tcW w:w="1037"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6BBFA2C6" w14:textId="06741AF9" w:rsidR="0058228D" w:rsidRPr="006E6F63" w:rsidRDefault="0058228D" w:rsidP="0058228D">
            <w:pPr>
              <w:pBdr>
                <w:top w:val="nil"/>
                <w:left w:val="nil"/>
                <w:bottom w:val="nil"/>
                <w:right w:val="nil"/>
                <w:between w:val="nil"/>
              </w:pBdr>
              <w:spacing w:line="240" w:lineRule="auto"/>
              <w:jc w:val="center"/>
              <w:rPr>
                <w:ins w:id="468" w:author="Parker Malek" w:date="2024-04-15T00:07:00Z"/>
                <w:rFonts w:ascii="Times New Roman" w:eastAsia="Times New Roman" w:hAnsi="Times New Roman" w:cs="Times New Roman"/>
                <w:color w:val="000000"/>
                <w:sz w:val="20"/>
                <w:szCs w:val="20"/>
              </w:rPr>
            </w:pPr>
            <w:ins w:id="469" w:author="Parker Malek" w:date="2024-04-21T16:00:00Z">
              <w:r>
                <w:rPr>
                  <w:color w:val="000000"/>
                  <w:kern w:val="24"/>
                </w:rPr>
                <w:t>02-18-18</w:t>
              </w:r>
            </w:ins>
          </w:p>
        </w:tc>
        <w:tc>
          <w:tcPr>
            <w:tcW w:w="117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470" w:author="Parker Malek [2]" w:date="2024-04-28T17:57:00Z">
              <w:tcPr>
                <w:tcW w:w="1378"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31D4732D" w14:textId="77777777" w:rsidR="0058228D" w:rsidRPr="006E6F63" w:rsidRDefault="0058228D" w:rsidP="0058228D">
            <w:pPr>
              <w:pBdr>
                <w:top w:val="nil"/>
                <w:left w:val="nil"/>
                <w:bottom w:val="nil"/>
                <w:right w:val="nil"/>
                <w:between w:val="nil"/>
              </w:pBdr>
              <w:spacing w:line="240" w:lineRule="auto"/>
              <w:jc w:val="center"/>
              <w:rPr>
                <w:ins w:id="471" w:author="Parker Malek" w:date="2024-04-15T00:07:00Z"/>
                <w:rFonts w:ascii="Times New Roman" w:eastAsia="Times New Roman" w:hAnsi="Times New Roman" w:cs="Times New Roman"/>
                <w:color w:val="000000"/>
                <w:sz w:val="20"/>
                <w:szCs w:val="20"/>
              </w:rPr>
            </w:pPr>
            <w:ins w:id="472" w:author="Parker Malek" w:date="2024-04-15T00:07:00Z">
              <w:r w:rsidRPr="006E6F63">
                <w:rPr>
                  <w:rFonts w:ascii="Times New Roman" w:eastAsia="Times New Roman" w:hAnsi="Times New Roman" w:cs="Times New Roman"/>
                  <w:color w:val="000000"/>
                  <w:sz w:val="20"/>
                  <w:szCs w:val="20"/>
                </w:rPr>
                <w:t>28.76</w:t>
              </w:r>
            </w:ins>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473" w:author="Parker Malek [2]" w:date="2024-04-28T17:57:00Z">
              <w:tcPr>
                <w:tcW w:w="2982" w:type="dxa"/>
                <w:gridSpan w:val="2"/>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3E5358E5" w14:textId="77777777" w:rsidR="0058228D" w:rsidRPr="006E6F63" w:rsidRDefault="0058228D" w:rsidP="0058228D">
            <w:pPr>
              <w:pBdr>
                <w:top w:val="nil"/>
                <w:left w:val="nil"/>
                <w:bottom w:val="nil"/>
                <w:right w:val="nil"/>
                <w:between w:val="nil"/>
              </w:pBdr>
              <w:spacing w:line="240" w:lineRule="auto"/>
              <w:jc w:val="center"/>
              <w:rPr>
                <w:ins w:id="474" w:author="Parker Malek" w:date="2024-04-15T00:07:00Z"/>
                <w:rFonts w:ascii="Times New Roman" w:eastAsia="Times New Roman" w:hAnsi="Times New Roman" w:cs="Times New Roman"/>
                <w:color w:val="000000"/>
                <w:sz w:val="20"/>
                <w:szCs w:val="20"/>
              </w:rPr>
            </w:pPr>
            <w:ins w:id="475" w:author="Parker Malek" w:date="2024-04-15T00:07:00Z">
              <w:r w:rsidRPr="006E6F63">
                <w:rPr>
                  <w:rFonts w:ascii="Times New Roman" w:eastAsia="Times New Roman" w:hAnsi="Times New Roman" w:cs="Times New Roman"/>
                  <w:color w:val="000000"/>
                  <w:sz w:val="20"/>
                  <w:szCs w:val="20"/>
                </w:rPr>
                <w:t>0.8</w:t>
              </w:r>
            </w:ins>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476" w:author="Parker Malek [2]" w:date="2024-04-28T17:57:00Z">
              <w:tcPr>
                <w:tcW w:w="2009"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1E8610FA" w14:textId="77777777" w:rsidR="0058228D" w:rsidRPr="006E6F63" w:rsidRDefault="0058228D" w:rsidP="0058228D">
            <w:pPr>
              <w:pBdr>
                <w:top w:val="nil"/>
                <w:left w:val="nil"/>
                <w:bottom w:val="nil"/>
                <w:right w:val="nil"/>
                <w:between w:val="nil"/>
              </w:pBdr>
              <w:spacing w:line="240" w:lineRule="auto"/>
              <w:jc w:val="center"/>
              <w:rPr>
                <w:ins w:id="477" w:author="Parker Malek" w:date="2024-04-15T00:07:00Z"/>
                <w:rFonts w:ascii="Times New Roman" w:eastAsia="Times New Roman" w:hAnsi="Times New Roman" w:cs="Times New Roman"/>
                <w:color w:val="000000"/>
                <w:sz w:val="20"/>
                <w:szCs w:val="20"/>
              </w:rPr>
            </w:pPr>
            <w:ins w:id="478" w:author="Parker Malek" w:date="2024-04-15T00:07:00Z">
              <w:r w:rsidRPr="006E6F63">
                <w:rPr>
                  <w:rFonts w:ascii="Times New Roman" w:eastAsia="Times New Roman" w:hAnsi="Times New Roman" w:cs="Times New Roman"/>
                  <w:color w:val="000000"/>
                  <w:sz w:val="20"/>
                  <w:szCs w:val="20"/>
                </w:rPr>
                <w:t>1.94</w:t>
              </w:r>
            </w:ins>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Change w:id="479" w:author="Parker Malek [2]" w:date="2024-04-28T17:57:00Z">
              <w:tcPr>
                <w:tcW w:w="1129"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tcPrChange>
          </w:tcPr>
          <w:p w14:paraId="1845FAC0" w14:textId="77777777" w:rsidR="0058228D" w:rsidRPr="006E6F63" w:rsidRDefault="0058228D" w:rsidP="0058228D">
            <w:pPr>
              <w:pBdr>
                <w:top w:val="nil"/>
                <w:left w:val="nil"/>
                <w:bottom w:val="nil"/>
                <w:right w:val="nil"/>
                <w:between w:val="nil"/>
              </w:pBdr>
              <w:spacing w:line="240" w:lineRule="auto"/>
              <w:jc w:val="center"/>
              <w:rPr>
                <w:ins w:id="480" w:author="Parker Malek" w:date="2024-04-15T00:07:00Z"/>
                <w:rFonts w:ascii="Times New Roman" w:eastAsia="Times New Roman" w:hAnsi="Times New Roman" w:cs="Times New Roman"/>
                <w:color w:val="000000"/>
                <w:sz w:val="20"/>
                <w:szCs w:val="20"/>
              </w:rPr>
            </w:pPr>
            <w:ins w:id="481" w:author="Parker Malek" w:date="2024-04-15T00:07:00Z">
              <w:r w:rsidRPr="006E6F63">
                <w:rPr>
                  <w:rFonts w:ascii="Times New Roman" w:eastAsia="Times New Roman" w:hAnsi="Times New Roman" w:cs="Times New Roman"/>
                  <w:color w:val="000000"/>
                  <w:sz w:val="20"/>
                  <w:szCs w:val="20"/>
                </w:rPr>
                <w:t>1 day 13 hours</w:t>
              </w:r>
            </w:ins>
          </w:p>
        </w:tc>
      </w:tr>
      <w:tr w:rsidR="007130E2" w:rsidRPr="006E6F63" w14:paraId="62AD30B1" w14:textId="77777777" w:rsidTr="007130E2">
        <w:trPr>
          <w:trHeight w:val="670"/>
          <w:jc w:val="center"/>
          <w:ins w:id="482" w:author="Parker Malek" w:date="2024-04-15T00:07:00Z"/>
          <w:trPrChange w:id="483" w:author="Parker Malek [2]" w:date="2024-04-28T17:57:00Z">
            <w:trPr>
              <w:trHeight w:val="670"/>
              <w:jc w:val="center"/>
            </w:trPr>
          </w:trPrChange>
        </w:trPr>
        <w:tc>
          <w:tcPr>
            <w:tcW w:w="1255"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84" w:author="Parker Malek [2]" w:date="2024-04-28T17:57:00Z">
              <w:tcPr>
                <w:tcW w:w="1321"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5EEAA9E3" w14:textId="77777777" w:rsidR="0058228D" w:rsidRPr="006E6F63" w:rsidRDefault="0058228D" w:rsidP="0058228D">
            <w:pPr>
              <w:pBdr>
                <w:top w:val="nil"/>
                <w:left w:val="nil"/>
                <w:bottom w:val="nil"/>
                <w:right w:val="nil"/>
                <w:between w:val="nil"/>
              </w:pBdr>
              <w:spacing w:line="240" w:lineRule="auto"/>
              <w:jc w:val="center"/>
              <w:rPr>
                <w:ins w:id="485" w:author="Parker Malek" w:date="2024-04-15T00:07:00Z"/>
                <w:rFonts w:ascii="Times New Roman" w:eastAsia="Times New Roman" w:hAnsi="Times New Roman" w:cs="Times New Roman"/>
                <w:color w:val="000000"/>
                <w:sz w:val="20"/>
                <w:szCs w:val="20"/>
              </w:rPr>
            </w:pPr>
            <w:ins w:id="486" w:author="Parker Malek" w:date="2024-04-15T00:07:00Z">
              <w:r w:rsidRPr="006E6F63">
                <w:rPr>
                  <w:rFonts w:ascii="Times New Roman" w:eastAsia="Times New Roman" w:hAnsi="Times New Roman" w:cs="Times New Roman"/>
                  <w:b/>
                  <w:bCs/>
                  <w:color w:val="000000"/>
                  <w:sz w:val="20"/>
                  <w:szCs w:val="20"/>
                </w:rPr>
                <w:t>7</w:t>
              </w:r>
            </w:ins>
          </w:p>
        </w:tc>
        <w:tc>
          <w:tcPr>
            <w:tcW w:w="83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87" w:author="Parker Malek [2]" w:date="2024-04-28T17:57:00Z">
              <w:tcPr>
                <w:tcW w:w="764"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6B84604C" w14:textId="2150951E" w:rsidR="0058228D" w:rsidRPr="006E6F63" w:rsidRDefault="00A85C01" w:rsidP="0058228D">
            <w:pPr>
              <w:pBdr>
                <w:top w:val="nil"/>
                <w:left w:val="nil"/>
                <w:bottom w:val="nil"/>
                <w:right w:val="nil"/>
                <w:between w:val="nil"/>
              </w:pBdr>
              <w:spacing w:line="240" w:lineRule="auto"/>
              <w:jc w:val="center"/>
              <w:rPr>
                <w:ins w:id="488" w:author="Parker Malek" w:date="2024-04-15T00:07:00Z"/>
                <w:rFonts w:ascii="Times New Roman" w:eastAsia="Times New Roman" w:hAnsi="Times New Roman" w:cs="Times New Roman"/>
                <w:color w:val="000000"/>
                <w:sz w:val="20"/>
                <w:szCs w:val="20"/>
              </w:rPr>
            </w:pPr>
            <w:ins w:id="489" w:author="Parker Malek [2]" w:date="2024-04-28T16:24:00Z">
              <w:r>
                <w:rPr>
                  <w:rFonts w:ascii="Times New Roman" w:eastAsia="Times New Roman" w:hAnsi="Times New Roman" w:cs="Times New Roman"/>
                  <w:b/>
                  <w:bCs/>
                  <w:color w:val="000000"/>
                  <w:sz w:val="20"/>
                  <w:szCs w:val="20"/>
                </w:rPr>
                <w:t>8</w:t>
              </w:r>
            </w:ins>
            <w:ins w:id="490" w:author="Parker Malek" w:date="2024-04-15T00:07:00Z">
              <w:del w:id="491" w:author="Parker Malek [2]" w:date="2024-04-28T16:24:00Z">
                <w:r w:rsidR="0058228D" w:rsidRPr="006E6F63" w:rsidDel="00A85C01">
                  <w:rPr>
                    <w:rFonts w:ascii="Times New Roman" w:eastAsia="Times New Roman" w:hAnsi="Times New Roman" w:cs="Times New Roman"/>
                    <w:b/>
                    <w:bCs/>
                    <w:color w:val="000000"/>
                    <w:sz w:val="20"/>
                    <w:szCs w:val="20"/>
                  </w:rPr>
                  <w:delText>9</w:delText>
                </w:r>
              </w:del>
            </w:ins>
          </w:p>
        </w:tc>
        <w:tc>
          <w:tcPr>
            <w:tcW w:w="115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92" w:author="Parker Malek [2]" w:date="2024-04-28T17:57:00Z">
              <w:tcPr>
                <w:tcW w:w="985"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506F46F5" w14:textId="69944970" w:rsidR="0058228D" w:rsidRPr="006E6F63" w:rsidRDefault="0058228D" w:rsidP="0058228D">
            <w:pPr>
              <w:pBdr>
                <w:top w:val="nil"/>
                <w:left w:val="nil"/>
                <w:bottom w:val="nil"/>
                <w:right w:val="nil"/>
                <w:between w:val="nil"/>
              </w:pBdr>
              <w:spacing w:line="240" w:lineRule="auto"/>
              <w:jc w:val="center"/>
              <w:rPr>
                <w:ins w:id="493" w:author="Parker Malek" w:date="2024-04-15T00:07:00Z"/>
                <w:rFonts w:ascii="Times New Roman" w:eastAsia="Times New Roman" w:hAnsi="Times New Roman" w:cs="Times New Roman"/>
                <w:color w:val="000000"/>
                <w:sz w:val="20"/>
                <w:szCs w:val="20"/>
              </w:rPr>
            </w:pPr>
            <w:ins w:id="494" w:author="Parker Malek" w:date="2024-04-21T16:00:00Z">
              <w:r>
                <w:rPr>
                  <w:color w:val="000000"/>
                  <w:kern w:val="24"/>
                </w:rPr>
                <w:t>02-19-06</w:t>
              </w:r>
            </w:ins>
          </w:p>
        </w:tc>
        <w:tc>
          <w:tcPr>
            <w:tcW w:w="108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95" w:author="Parker Malek [2]" w:date="2024-04-28T17:57:00Z">
              <w:tcPr>
                <w:tcW w:w="1037"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58020EE0" w14:textId="35ACE4E4" w:rsidR="0058228D" w:rsidRPr="006E6F63" w:rsidRDefault="0058228D" w:rsidP="0058228D">
            <w:pPr>
              <w:pBdr>
                <w:top w:val="nil"/>
                <w:left w:val="nil"/>
                <w:bottom w:val="nil"/>
                <w:right w:val="nil"/>
                <w:between w:val="nil"/>
              </w:pBdr>
              <w:spacing w:line="240" w:lineRule="auto"/>
              <w:jc w:val="center"/>
              <w:rPr>
                <w:ins w:id="496" w:author="Parker Malek" w:date="2024-04-15T00:07:00Z"/>
                <w:rFonts w:ascii="Times New Roman" w:eastAsia="Times New Roman" w:hAnsi="Times New Roman" w:cs="Times New Roman"/>
                <w:color w:val="000000"/>
                <w:sz w:val="20"/>
                <w:szCs w:val="20"/>
              </w:rPr>
            </w:pPr>
            <w:ins w:id="497" w:author="Parker Malek" w:date="2024-04-21T16:00:00Z">
              <w:r>
                <w:rPr>
                  <w:color w:val="000000"/>
                  <w:kern w:val="24"/>
                </w:rPr>
                <w:t>02-21-04</w:t>
              </w:r>
            </w:ins>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498" w:author="Parker Malek [2]" w:date="2024-04-28T17:57:00Z">
              <w:tcPr>
                <w:tcW w:w="1378"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62019A77" w14:textId="77777777" w:rsidR="0058228D" w:rsidRPr="006E6F63" w:rsidRDefault="0058228D" w:rsidP="0058228D">
            <w:pPr>
              <w:pBdr>
                <w:top w:val="nil"/>
                <w:left w:val="nil"/>
                <w:bottom w:val="nil"/>
                <w:right w:val="nil"/>
                <w:between w:val="nil"/>
              </w:pBdr>
              <w:spacing w:line="240" w:lineRule="auto"/>
              <w:jc w:val="center"/>
              <w:rPr>
                <w:ins w:id="499" w:author="Parker Malek" w:date="2024-04-15T00:07:00Z"/>
                <w:rFonts w:ascii="Times New Roman" w:eastAsia="Times New Roman" w:hAnsi="Times New Roman" w:cs="Times New Roman"/>
                <w:color w:val="000000"/>
                <w:sz w:val="20"/>
                <w:szCs w:val="20"/>
              </w:rPr>
            </w:pPr>
            <w:ins w:id="500" w:author="Parker Malek" w:date="2024-04-15T00:07:00Z">
              <w:r w:rsidRPr="006E6F63">
                <w:rPr>
                  <w:rFonts w:ascii="Times New Roman" w:eastAsia="Times New Roman" w:hAnsi="Times New Roman" w:cs="Times New Roman"/>
                  <w:color w:val="000000"/>
                  <w:sz w:val="20"/>
                  <w:szCs w:val="20"/>
                </w:rPr>
                <w:t>24.28</w:t>
              </w:r>
            </w:ins>
          </w:p>
        </w:tc>
        <w:tc>
          <w:tcPr>
            <w:tcW w:w="171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501" w:author="Parker Malek [2]" w:date="2024-04-28T17:57:00Z">
              <w:tcPr>
                <w:tcW w:w="2982" w:type="dxa"/>
                <w:gridSpan w:val="2"/>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728FA111" w14:textId="77777777" w:rsidR="0058228D" w:rsidRPr="006E6F63" w:rsidRDefault="0058228D" w:rsidP="0058228D">
            <w:pPr>
              <w:pBdr>
                <w:top w:val="nil"/>
                <w:left w:val="nil"/>
                <w:bottom w:val="nil"/>
                <w:right w:val="nil"/>
                <w:between w:val="nil"/>
              </w:pBdr>
              <w:spacing w:line="240" w:lineRule="auto"/>
              <w:jc w:val="center"/>
              <w:rPr>
                <w:ins w:id="502" w:author="Parker Malek" w:date="2024-04-15T00:07:00Z"/>
                <w:rFonts w:ascii="Times New Roman" w:eastAsia="Times New Roman" w:hAnsi="Times New Roman" w:cs="Times New Roman"/>
                <w:color w:val="000000"/>
                <w:sz w:val="20"/>
                <w:szCs w:val="20"/>
              </w:rPr>
            </w:pPr>
            <w:ins w:id="503" w:author="Parker Malek" w:date="2024-04-15T00:07:00Z">
              <w:r w:rsidRPr="006E6F63">
                <w:rPr>
                  <w:rFonts w:ascii="Times New Roman" w:eastAsia="Times New Roman" w:hAnsi="Times New Roman" w:cs="Times New Roman"/>
                  <w:color w:val="000000"/>
                  <w:sz w:val="20"/>
                  <w:szCs w:val="20"/>
                </w:rPr>
                <w:t>0.52</w:t>
              </w:r>
            </w:ins>
          </w:p>
        </w:tc>
        <w:tc>
          <w:tcPr>
            <w:tcW w:w="189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504" w:author="Parker Malek [2]" w:date="2024-04-28T17:57:00Z">
              <w:tcPr>
                <w:tcW w:w="200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0B230137" w14:textId="77777777" w:rsidR="0058228D" w:rsidRPr="006E6F63" w:rsidRDefault="0058228D" w:rsidP="0058228D">
            <w:pPr>
              <w:pBdr>
                <w:top w:val="nil"/>
                <w:left w:val="nil"/>
                <w:bottom w:val="nil"/>
                <w:right w:val="nil"/>
                <w:between w:val="nil"/>
              </w:pBdr>
              <w:spacing w:line="240" w:lineRule="auto"/>
              <w:jc w:val="center"/>
              <w:rPr>
                <w:ins w:id="505" w:author="Parker Malek" w:date="2024-04-15T00:07:00Z"/>
                <w:rFonts w:ascii="Times New Roman" w:eastAsia="Times New Roman" w:hAnsi="Times New Roman" w:cs="Times New Roman"/>
                <w:color w:val="000000"/>
                <w:sz w:val="20"/>
                <w:szCs w:val="20"/>
              </w:rPr>
            </w:pPr>
            <w:ins w:id="506" w:author="Parker Malek" w:date="2024-04-15T00:07:00Z">
              <w:r w:rsidRPr="006E6F63">
                <w:rPr>
                  <w:rFonts w:ascii="Times New Roman" w:eastAsia="Times New Roman" w:hAnsi="Times New Roman" w:cs="Times New Roman"/>
                  <w:color w:val="000000"/>
                  <w:sz w:val="20"/>
                  <w:szCs w:val="20"/>
                </w:rPr>
                <w:t>3.61</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Change w:id="507" w:author="Parker Malek [2]" w:date="2024-04-28T17:57:00Z">
              <w:tcPr>
                <w:tcW w:w="112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tcPrChange>
          </w:tcPr>
          <w:p w14:paraId="58F24E28" w14:textId="77777777" w:rsidR="0058228D" w:rsidRPr="006E6F63" w:rsidRDefault="0058228D" w:rsidP="0058228D">
            <w:pPr>
              <w:pBdr>
                <w:top w:val="nil"/>
                <w:left w:val="nil"/>
                <w:bottom w:val="nil"/>
                <w:right w:val="nil"/>
                <w:between w:val="nil"/>
              </w:pBdr>
              <w:spacing w:line="240" w:lineRule="auto"/>
              <w:jc w:val="center"/>
              <w:rPr>
                <w:ins w:id="508" w:author="Parker Malek" w:date="2024-04-15T00:07:00Z"/>
                <w:rFonts w:ascii="Times New Roman" w:eastAsia="Times New Roman" w:hAnsi="Times New Roman" w:cs="Times New Roman"/>
                <w:color w:val="000000"/>
                <w:sz w:val="20"/>
                <w:szCs w:val="20"/>
              </w:rPr>
            </w:pPr>
            <w:ins w:id="509" w:author="Parker Malek" w:date="2024-04-15T00:07:00Z">
              <w:r w:rsidRPr="006E6F63">
                <w:rPr>
                  <w:rFonts w:ascii="Times New Roman" w:eastAsia="Times New Roman" w:hAnsi="Times New Roman" w:cs="Times New Roman"/>
                  <w:color w:val="000000"/>
                  <w:sz w:val="20"/>
                  <w:szCs w:val="20"/>
                </w:rPr>
                <w:t>1 day 22 hours</w:t>
              </w:r>
            </w:ins>
          </w:p>
        </w:tc>
      </w:tr>
    </w:tbl>
    <w:p w14:paraId="3976C3DD" w14:textId="77777777" w:rsidR="006E6F63" w:rsidRDefault="006E6F63" w:rsidP="004564F3">
      <w:pPr>
        <w:pBdr>
          <w:top w:val="nil"/>
          <w:left w:val="nil"/>
          <w:bottom w:val="nil"/>
          <w:right w:val="nil"/>
          <w:between w:val="nil"/>
        </w:pBdr>
        <w:spacing w:line="240" w:lineRule="auto"/>
        <w:jc w:val="center"/>
        <w:rPr>
          <w:ins w:id="510" w:author="Parker Malek" w:date="2024-04-14T15:53:00Z"/>
          <w:rFonts w:ascii="Times New Roman" w:eastAsia="Times New Roman" w:hAnsi="Times New Roman" w:cs="Times New Roman"/>
          <w:color w:val="000000"/>
          <w:sz w:val="20"/>
          <w:szCs w:val="20"/>
        </w:rPr>
      </w:pPr>
    </w:p>
    <w:p w14:paraId="6D8DC42C" w14:textId="463D51C5" w:rsidR="004564F3" w:rsidRDefault="004564F3" w:rsidP="004564F3">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1. Pulse</w:t>
      </w:r>
      <w:del w:id="511" w:author="Parker Malek" w:date="2024-02-27T18:17:00Z">
        <w:r w:rsidDel="00542215">
          <w:rPr>
            <w:rFonts w:ascii="Times New Roman" w:eastAsia="Times New Roman" w:hAnsi="Times New Roman" w:cs="Times New Roman"/>
            <w:color w:val="000000"/>
            <w:sz w:val="20"/>
            <w:szCs w:val="20"/>
          </w:rPr>
          <w:delText>s</w:delText>
        </w:r>
      </w:del>
      <w:r>
        <w:rPr>
          <w:rFonts w:ascii="Times New Roman" w:eastAsia="Times New Roman" w:hAnsi="Times New Roman" w:cs="Times New Roman"/>
          <w:color w:val="000000"/>
          <w:sz w:val="20"/>
          <w:szCs w:val="20"/>
        </w:rPr>
        <w:t xml:space="preserve"> </w:t>
      </w:r>
      <w:del w:id="512" w:author="Parker Malek" w:date="2024-02-27T18:16:00Z">
        <w:r w:rsidDel="001C3082">
          <w:rPr>
            <w:rFonts w:ascii="Times New Roman" w:eastAsia="Times New Roman" w:hAnsi="Times New Roman" w:cs="Times New Roman"/>
            <w:color w:val="000000"/>
            <w:sz w:val="20"/>
            <w:szCs w:val="20"/>
          </w:rPr>
          <w:delText xml:space="preserve">found within </w:delText>
        </w:r>
        <w:r w:rsidDel="001C3082">
          <w:rPr>
            <w:rFonts w:ascii="Times New Roman" w:eastAsia="Times New Roman" w:hAnsi="Times New Roman" w:cs="Times New Roman"/>
            <w:sz w:val="20"/>
            <w:szCs w:val="20"/>
          </w:rPr>
          <w:delText>synoptic level</w:delText>
        </w:r>
      </w:del>
      <w:ins w:id="513" w:author="Parker Malek" w:date="2024-02-27T18:16:00Z">
        <w:r w:rsidR="001C3082">
          <w:rPr>
            <w:rFonts w:ascii="Times New Roman" w:eastAsia="Times New Roman" w:hAnsi="Times New Roman" w:cs="Times New Roman"/>
            <w:color w:val="000000"/>
            <w:sz w:val="20"/>
            <w:szCs w:val="20"/>
          </w:rPr>
          <w:t>statistics</w:t>
        </w:r>
      </w:ins>
      <w:del w:id="514" w:author="Parker Malek" w:date="2024-02-27T18:16:00Z">
        <w:r w:rsidDel="001C3082">
          <w:rPr>
            <w:rFonts w:ascii="Times New Roman" w:eastAsia="Times New Roman" w:hAnsi="Times New Roman" w:cs="Times New Roman"/>
            <w:sz w:val="20"/>
            <w:szCs w:val="20"/>
          </w:rPr>
          <w:delText xml:space="preserve"> event</w:delText>
        </w:r>
      </w:del>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at Oroville Airport in February 2017</w:t>
      </w:r>
    </w:p>
    <w:p w14:paraId="195CADD3" w14:textId="730E85C1" w:rsidR="000C4385" w:rsidRDefault="000C4385">
      <w:pPr>
        <w:pStyle w:val="Heading2"/>
        <w:rPr>
          <w:ins w:id="515" w:author="Parker Malek" w:date="2024-04-17T16:56:00Z"/>
        </w:rPr>
      </w:pPr>
      <w:ins w:id="516" w:author="Parker Malek" w:date="2024-04-17T16:56:00Z">
        <w:r>
          <w:t>Methods and Data</w:t>
        </w:r>
      </w:ins>
    </w:p>
    <w:p w14:paraId="02439573" w14:textId="350B9B97" w:rsidR="006E251F" w:rsidDel="00AA657C" w:rsidRDefault="00DA6ACA">
      <w:pPr>
        <w:pBdr>
          <w:top w:val="nil"/>
          <w:left w:val="nil"/>
          <w:bottom w:val="nil"/>
          <w:right w:val="nil"/>
          <w:between w:val="nil"/>
        </w:pBdr>
        <w:spacing w:line="240" w:lineRule="auto"/>
        <w:ind w:firstLine="720"/>
        <w:rPr>
          <w:del w:id="517" w:author="Parker Malek" w:date="2024-04-17T16:56:00Z"/>
        </w:rPr>
      </w:pPr>
      <w:del w:id="518" w:author="Parker Malek" w:date="2024-04-17T16:56:00Z">
        <w:r w:rsidDel="000C4385">
          <w:delText>Characterizing Multimodal Events</w:delText>
        </w:r>
      </w:del>
      <w:ins w:id="519" w:author="Parker Malek" w:date="2024-04-14T15:32:00Z">
        <w:del w:id="520" w:author="Parker Malek" w:date="2024-04-17T16:56:00Z">
          <w:r w:rsidR="006E6F63" w:rsidDel="000C4385">
            <w:delText>Pulses</w:delText>
          </w:r>
        </w:del>
      </w:ins>
    </w:p>
    <w:p w14:paraId="438CDDEB" w14:textId="77777777" w:rsidR="00AA657C" w:rsidRDefault="00AA657C">
      <w:pPr>
        <w:pStyle w:val="Heading2"/>
        <w:rPr>
          <w:ins w:id="521" w:author="Parker Malek" w:date="2024-04-21T16:48:00Z"/>
          <w:color w:val="auto"/>
          <w:sz w:val="22"/>
          <w:szCs w:val="22"/>
        </w:rPr>
      </w:pPr>
    </w:p>
    <w:p w14:paraId="180C7450" w14:textId="2319F9A8" w:rsidR="00AA657C" w:rsidRDefault="00AA657C" w:rsidP="00AA657C">
      <w:pPr>
        <w:pStyle w:val="Heading3"/>
        <w:rPr>
          <w:ins w:id="522" w:author="Parker Malek" w:date="2024-04-21T16:48:00Z"/>
        </w:rPr>
      </w:pPr>
      <w:ins w:id="523" w:author="Parker Malek" w:date="2024-04-21T16:48:00Z">
        <w:r>
          <w:t xml:space="preserve">NEXRAD Doppler Radar </w:t>
        </w:r>
      </w:ins>
    </w:p>
    <w:p w14:paraId="6EE21E8D" w14:textId="220679E6" w:rsidR="006E6F63" w:rsidRPr="006E6F63" w:rsidRDefault="00DA6ACA" w:rsidP="00AA657C">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Change w:id="524" w:author="Parker Malek" w:date="2024-04-14T16:06:00Z">
            <w:rPr/>
          </w:rPrChange>
        </w:rPr>
      </w:pPr>
      <w:del w:id="525" w:author="Parker Malek" w:date="2024-04-17T16:44:00Z">
        <w:r w:rsidDel="005C5B7F">
          <w:rPr>
            <w:rFonts w:ascii="Times New Roman" w:eastAsia="Times New Roman" w:hAnsi="Times New Roman" w:cs="Times New Roman"/>
            <w:sz w:val="24"/>
            <w:szCs w:val="24"/>
          </w:rPr>
          <w:delText>Pulse e</w:delText>
        </w:r>
        <w:r w:rsidDel="005C5B7F">
          <w:rPr>
            <w:rFonts w:ascii="Times New Roman" w:eastAsia="Times New Roman" w:hAnsi="Times New Roman" w:cs="Times New Roman"/>
            <w:color w:val="000000"/>
            <w:sz w:val="24"/>
            <w:szCs w:val="24"/>
          </w:rPr>
          <w:delText>vents identified by the methodology above</w:delText>
        </w:r>
      </w:del>
      <w:del w:id="526" w:author="Parker Malek" w:date="2024-04-21T16:48:00Z">
        <w:r w:rsidDel="00AA657C">
          <w:rPr>
            <w:rFonts w:ascii="Times New Roman" w:eastAsia="Times New Roman" w:hAnsi="Times New Roman" w:cs="Times New Roman"/>
            <w:color w:val="000000"/>
            <w:sz w:val="24"/>
            <w:szCs w:val="24"/>
          </w:rPr>
          <w:delText xml:space="preserve"> </w:delText>
        </w:r>
      </w:del>
      <w:del w:id="527" w:author="Parker Malek" w:date="2024-04-14T15:32:00Z">
        <w:r w:rsidDel="006E6F63">
          <w:rPr>
            <w:rFonts w:ascii="Times New Roman" w:eastAsia="Times New Roman" w:hAnsi="Times New Roman" w:cs="Times New Roman"/>
            <w:color w:val="000000"/>
            <w:sz w:val="24"/>
            <w:szCs w:val="24"/>
          </w:rPr>
          <w:delText>will be evaluated and described through both synoptic and meso-scale products:</w:delText>
        </w:r>
      </w:del>
      <w:ins w:id="528" w:author="Parker Malek" w:date="2024-04-21T16:48:00Z">
        <w:r w:rsidR="00AA657C">
          <w:rPr>
            <w:rFonts w:ascii="Times New Roman" w:eastAsia="Times New Roman" w:hAnsi="Times New Roman" w:cs="Times New Roman"/>
            <w:color w:val="000000"/>
            <w:sz w:val="24"/>
            <w:szCs w:val="24"/>
          </w:rPr>
          <w:t xml:space="preserve">The Next Generation Weather Radar (NEXRAD) is a network of 160 high-resolution Doppler radar sites that detects precipitation and atmospheric movement and disseminates data in approximately 5-minute intervals from each site. NEXRAD enables severe storm prediction and is used by researchers and commercial enterprises to study and address the impact of weather across multiple sectors. The NEXRAD radar stations located at Beale </w:t>
        </w:r>
        <w:r w:rsidR="00AA657C">
          <w:rPr>
            <w:rFonts w:ascii="Times New Roman" w:eastAsia="Times New Roman" w:hAnsi="Times New Roman" w:cs="Times New Roman"/>
            <w:sz w:val="24"/>
            <w:szCs w:val="24"/>
          </w:rPr>
          <w:t>Air Force</w:t>
        </w:r>
        <w:r w:rsidR="00AA657C">
          <w:rPr>
            <w:rFonts w:ascii="Times New Roman" w:eastAsia="Times New Roman" w:hAnsi="Times New Roman" w:cs="Times New Roman"/>
            <w:color w:val="000000"/>
            <w:sz w:val="24"/>
            <w:szCs w:val="24"/>
          </w:rPr>
          <w:t xml:space="preserve"> Base in Yuba City, California and Sacrament</w:t>
        </w:r>
      </w:ins>
      <w:ins w:id="529" w:author="Parker Malek" w:date="2024-04-21T21:30:00Z">
        <w:r w:rsidR="003131B2">
          <w:rPr>
            <w:rFonts w:ascii="Times New Roman" w:eastAsia="Times New Roman" w:hAnsi="Times New Roman" w:cs="Times New Roman"/>
            <w:color w:val="000000"/>
            <w:sz w:val="24"/>
            <w:szCs w:val="24"/>
          </w:rPr>
          <w:t>’s</w:t>
        </w:r>
      </w:ins>
      <w:ins w:id="530" w:author="Parker Malek" w:date="2024-04-21T16:48:00Z">
        <w:r w:rsidR="00AA657C">
          <w:rPr>
            <w:rFonts w:ascii="Times New Roman" w:eastAsia="Times New Roman" w:hAnsi="Times New Roman" w:cs="Times New Roman"/>
            <w:color w:val="000000"/>
            <w:sz w:val="24"/>
            <w:szCs w:val="24"/>
          </w:rPr>
          <w:t xml:space="preserve"> NWS office </w:t>
        </w:r>
      </w:ins>
      <w:ins w:id="531" w:author="Parker Malek" w:date="2024-04-21T21:30:00Z">
        <w:r w:rsidR="003131B2">
          <w:rPr>
            <w:rFonts w:ascii="Times New Roman" w:eastAsia="Times New Roman" w:hAnsi="Times New Roman" w:cs="Times New Roman"/>
            <w:color w:val="000000"/>
            <w:sz w:val="24"/>
            <w:szCs w:val="24"/>
          </w:rPr>
          <w:t>were</w:t>
        </w:r>
      </w:ins>
      <w:ins w:id="532" w:author="Parker Malek" w:date="2024-04-21T16:48:00Z">
        <w:r w:rsidR="00AA657C">
          <w:rPr>
            <w:rFonts w:ascii="Times New Roman" w:eastAsia="Times New Roman" w:hAnsi="Times New Roman" w:cs="Times New Roman"/>
            <w:color w:val="000000"/>
            <w:sz w:val="24"/>
            <w:szCs w:val="24"/>
          </w:rPr>
          <w:t xml:space="preserve"> used to identify sub-hourly mesoscale features associated with each precipitation pulse </w:t>
        </w:r>
        <w:r w:rsidR="00AA657C">
          <w:rPr>
            <w:rFonts w:ascii="Times New Roman" w:eastAsia="Times New Roman" w:hAnsi="Times New Roman" w:cs="Times New Roman"/>
            <w:sz w:val="24"/>
            <w:szCs w:val="24"/>
          </w:rPr>
          <w:t>identified in this study</w:t>
        </w:r>
        <w:r w:rsidR="00AA657C">
          <w:rPr>
            <w:rFonts w:ascii="Times New Roman" w:eastAsia="Times New Roman" w:hAnsi="Times New Roman" w:cs="Times New Roman"/>
            <w:color w:val="000000"/>
            <w:sz w:val="24"/>
            <w:szCs w:val="24"/>
          </w:rPr>
          <w:t>.</w:t>
        </w:r>
      </w:ins>
    </w:p>
    <w:p w14:paraId="3D957E62" w14:textId="77777777" w:rsidR="006E251F" w:rsidRDefault="00DA6ACA">
      <w:pPr>
        <w:pStyle w:val="Heading3"/>
      </w:pPr>
      <w:r>
        <w:t>MERRA II Reanalysis</w:t>
      </w:r>
    </w:p>
    <w:p w14:paraId="3AAF7A20" w14:textId="0405B93D" w:rsidR="00EB7BB5" w:rsidRDefault="00DA6ACA">
      <w:pPr>
        <w:pBdr>
          <w:top w:val="nil"/>
          <w:left w:val="nil"/>
          <w:bottom w:val="nil"/>
          <w:right w:val="nil"/>
          <w:between w:val="nil"/>
        </w:pBdr>
        <w:spacing w:line="240" w:lineRule="auto"/>
        <w:rPr>
          <w:ins w:id="533" w:author="Parker Malek" w:date="2024-04-21T16:31:00Z"/>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Synoptic-scale characterizations of </w:t>
      </w:r>
      <w:r>
        <w:rPr>
          <w:rFonts w:ascii="Times New Roman" w:eastAsia="Times New Roman" w:hAnsi="Times New Roman" w:cs="Times New Roman"/>
          <w:sz w:val="24"/>
          <w:szCs w:val="24"/>
        </w:rPr>
        <w:t xml:space="preserve">the storm systems that affected the </w:t>
      </w:r>
      <w:del w:id="534" w:author="Parker Malek" w:date="2024-04-21T16:55:00Z">
        <w:r w:rsidDel="00555A2F">
          <w:rPr>
            <w:rFonts w:ascii="Times New Roman" w:eastAsia="Times New Roman" w:hAnsi="Times New Roman" w:cs="Times New Roman"/>
            <w:sz w:val="24"/>
            <w:szCs w:val="24"/>
          </w:rPr>
          <w:delText xml:space="preserve">Yuba-Feather watershed </w:delText>
        </w:r>
      </w:del>
      <w:r>
        <w:rPr>
          <w:rFonts w:ascii="Times New Roman" w:eastAsia="Times New Roman" w:hAnsi="Times New Roman" w:cs="Times New Roman"/>
          <w:sz w:val="24"/>
          <w:szCs w:val="24"/>
        </w:rPr>
        <w:t xml:space="preserve">region in February 2017 </w:t>
      </w:r>
      <w:del w:id="535" w:author="Parker Malek" w:date="2024-04-21T16:21:00Z">
        <w:r w:rsidDel="008E3785">
          <w:rPr>
            <w:rFonts w:ascii="Times New Roman" w:eastAsia="Times New Roman" w:hAnsi="Times New Roman" w:cs="Times New Roman"/>
            <w:color w:val="000000"/>
            <w:sz w:val="24"/>
            <w:szCs w:val="24"/>
          </w:rPr>
          <w:delText xml:space="preserve">will be </w:delText>
        </w:r>
      </w:del>
      <w:ins w:id="536" w:author="Parker Malek" w:date="2024-04-21T16:21:00Z">
        <w:r w:rsidR="008E3785">
          <w:rPr>
            <w:rFonts w:ascii="Times New Roman" w:eastAsia="Times New Roman" w:hAnsi="Times New Roman" w:cs="Times New Roman"/>
            <w:color w:val="000000"/>
            <w:sz w:val="24"/>
            <w:szCs w:val="24"/>
          </w:rPr>
          <w:t xml:space="preserve">was </w:t>
        </w:r>
      </w:ins>
      <w:r>
        <w:rPr>
          <w:rFonts w:ascii="Times New Roman" w:eastAsia="Times New Roman" w:hAnsi="Times New Roman" w:cs="Times New Roman"/>
          <w:sz w:val="24"/>
          <w:szCs w:val="24"/>
        </w:rPr>
        <w:t xml:space="preserve">used </w:t>
      </w:r>
      <w:r>
        <w:rPr>
          <w:rFonts w:ascii="Times New Roman" w:eastAsia="Times New Roman" w:hAnsi="Times New Roman" w:cs="Times New Roman"/>
          <w:color w:val="000000"/>
          <w:sz w:val="24"/>
          <w:szCs w:val="24"/>
        </w:rPr>
        <w:t xml:space="preserve">to describe the large-scale patterns influencing the precipitation pulses </w:t>
      </w:r>
      <w:r>
        <w:rPr>
          <w:rFonts w:ascii="Times New Roman" w:eastAsia="Times New Roman" w:hAnsi="Times New Roman" w:cs="Times New Roman"/>
          <w:sz w:val="24"/>
          <w:szCs w:val="24"/>
        </w:rPr>
        <w:t>identified with the above methodology</w:t>
      </w:r>
      <w:r>
        <w:rPr>
          <w:rFonts w:ascii="Times New Roman" w:eastAsia="Times New Roman" w:hAnsi="Times New Roman" w:cs="Times New Roman"/>
          <w:color w:val="000000"/>
          <w:sz w:val="24"/>
          <w:szCs w:val="24"/>
        </w:rPr>
        <w:t xml:space="preserve">. Reanalysis data from the Modern-Era Retrospective </w:t>
      </w:r>
      <w:r>
        <w:rPr>
          <w:rFonts w:ascii="Times New Roman" w:eastAsia="Times New Roman" w:hAnsi="Times New Roman" w:cs="Times New Roman"/>
          <w:color w:val="000000"/>
          <w:sz w:val="24"/>
          <w:szCs w:val="24"/>
        </w:rPr>
        <w:lastRenderedPageBreak/>
        <w:t>analysis for Research and Applications, Version 2 (MERRA-2</w:t>
      </w:r>
      <w:ins w:id="537" w:author="Parker Malek" w:date="2024-04-21T18:13:00Z">
        <w:r w:rsidR="00B41986">
          <w:rPr>
            <w:rFonts w:ascii="Times New Roman" w:eastAsia="Times New Roman" w:hAnsi="Times New Roman" w:cs="Times New Roman"/>
            <w:color w:val="000000"/>
            <w:sz w:val="24"/>
            <w:szCs w:val="24"/>
          </w:rPr>
          <w:t xml:space="preserve">, </w:t>
        </w:r>
        <w:r w:rsidR="00B41986" w:rsidRPr="00B41986">
          <w:rPr>
            <w:rFonts w:ascii="Times New Roman" w:eastAsia="Times New Roman" w:hAnsi="Times New Roman" w:cs="Times New Roman"/>
            <w:color w:val="000000"/>
            <w:sz w:val="24"/>
            <w:szCs w:val="24"/>
          </w:rPr>
          <w:t>0.5°</w:t>
        </w:r>
        <w:r w:rsidR="00B41986">
          <w:rPr>
            <w:rFonts w:ascii="Times New Roman" w:eastAsia="Times New Roman" w:hAnsi="Times New Roman" w:cs="Times New Roman"/>
            <w:color w:val="000000"/>
            <w:sz w:val="24"/>
            <w:szCs w:val="24"/>
          </w:rPr>
          <w:t xml:space="preserve"> </w:t>
        </w:r>
        <w:r w:rsidR="00B41986" w:rsidRPr="00B41986">
          <w:rPr>
            <w:rFonts w:ascii="Times New Roman" w:eastAsia="Times New Roman" w:hAnsi="Times New Roman" w:cs="Times New Roman"/>
            <w:color w:val="000000"/>
            <w:sz w:val="24"/>
            <w:szCs w:val="24"/>
          </w:rPr>
          <w:t>x 0.625°</w:t>
        </w:r>
        <w:r w:rsidR="00B41986">
          <w:rPr>
            <w:rFonts w:ascii="Times New Roman" w:eastAsia="Times New Roman" w:hAnsi="Times New Roman" w:cs="Times New Roman"/>
            <w:color w:val="000000"/>
            <w:sz w:val="24"/>
            <w:szCs w:val="24"/>
          </w:rPr>
          <w:t xml:space="preserve"> grid resolution</w:t>
        </w:r>
      </w:ins>
      <w:r>
        <w:rPr>
          <w:rFonts w:ascii="Times New Roman" w:eastAsia="Times New Roman" w:hAnsi="Times New Roman" w:cs="Times New Roman"/>
          <w:color w:val="000000"/>
          <w:sz w:val="24"/>
          <w:szCs w:val="24"/>
        </w:rPr>
        <w:t xml:space="preserve">) </w:t>
      </w:r>
      <w:del w:id="538" w:author="Parker Malek" w:date="2024-04-21T16:07:00Z">
        <w:r w:rsidDel="00325EFD">
          <w:rPr>
            <w:rFonts w:ascii="Times New Roman" w:eastAsia="Times New Roman" w:hAnsi="Times New Roman" w:cs="Times New Roman"/>
            <w:color w:val="000000"/>
            <w:sz w:val="24"/>
            <w:szCs w:val="24"/>
          </w:rPr>
          <w:delText xml:space="preserve">will </w:delText>
        </w:r>
      </w:del>
      <w:ins w:id="539" w:author="Parker Malek" w:date="2024-04-21T16:07:00Z">
        <w:r w:rsidR="00325EFD">
          <w:rPr>
            <w:rFonts w:ascii="Times New Roman" w:eastAsia="Times New Roman" w:hAnsi="Times New Roman" w:cs="Times New Roman"/>
            <w:color w:val="000000"/>
            <w:sz w:val="24"/>
            <w:szCs w:val="24"/>
          </w:rPr>
          <w:t xml:space="preserve">was </w:t>
        </w:r>
      </w:ins>
      <w:del w:id="540" w:author="Parker Malek" w:date="2024-04-21T16:55:00Z">
        <w:r w:rsidDel="004B7CCF">
          <w:rPr>
            <w:rFonts w:ascii="Times New Roman" w:eastAsia="Times New Roman" w:hAnsi="Times New Roman" w:cs="Times New Roman"/>
            <w:color w:val="000000"/>
            <w:sz w:val="24"/>
            <w:szCs w:val="24"/>
          </w:rPr>
          <w:delText xml:space="preserve">be </w:delText>
        </w:r>
      </w:del>
      <w:r>
        <w:rPr>
          <w:rFonts w:ascii="Times New Roman" w:eastAsia="Times New Roman" w:hAnsi="Times New Roman" w:cs="Times New Roman"/>
          <w:color w:val="000000"/>
          <w:sz w:val="24"/>
          <w:szCs w:val="24"/>
        </w:rPr>
        <w:t xml:space="preserve">used as a diagnostic tool to describe the flow of moisture into the </w:t>
      </w:r>
      <w:del w:id="541" w:author="Parker Malek" w:date="2024-04-21T16:55:00Z">
        <w:r w:rsidDel="00E20008">
          <w:rPr>
            <w:rFonts w:ascii="Times New Roman" w:eastAsia="Times New Roman" w:hAnsi="Times New Roman" w:cs="Times New Roman"/>
            <w:color w:val="000000"/>
            <w:sz w:val="24"/>
            <w:szCs w:val="24"/>
          </w:rPr>
          <w:delText xml:space="preserve">Yuba-Feather watershed </w:delText>
        </w:r>
      </w:del>
      <w:r>
        <w:rPr>
          <w:rFonts w:ascii="Times New Roman" w:eastAsia="Times New Roman" w:hAnsi="Times New Roman" w:cs="Times New Roman"/>
          <w:color w:val="000000"/>
          <w:sz w:val="24"/>
          <w:szCs w:val="24"/>
        </w:rPr>
        <w:t xml:space="preserve">region during these events. The direction and magnitude of this high-level moisture profile will provide information on which locations within the region are more affected by pulses of high intensity rainfall. Because the directionality and intensity of moisture is the primary driver </w:t>
      </w:r>
      <w:r>
        <w:rPr>
          <w:rFonts w:ascii="Times New Roman" w:eastAsia="Times New Roman" w:hAnsi="Times New Roman" w:cs="Times New Roman"/>
          <w:sz w:val="24"/>
          <w:szCs w:val="24"/>
        </w:rPr>
        <w:t>at the synoptic-scale</w:t>
      </w:r>
      <w:r>
        <w:rPr>
          <w:rFonts w:ascii="Times New Roman" w:eastAsia="Times New Roman" w:hAnsi="Times New Roman" w:cs="Times New Roman"/>
          <w:color w:val="000000"/>
          <w:sz w:val="24"/>
          <w:szCs w:val="24"/>
        </w:rPr>
        <w:t>, MERRA</w:t>
      </w:r>
      <w:r>
        <w:rPr>
          <w:rFonts w:ascii="Times New Roman" w:eastAsia="Times New Roman" w:hAnsi="Times New Roman" w:cs="Times New Roman"/>
          <w:sz w:val="24"/>
          <w:szCs w:val="24"/>
        </w:rPr>
        <w:t>-2’</w:t>
      </w:r>
      <w:r>
        <w:rPr>
          <w:rFonts w:ascii="Times New Roman" w:eastAsia="Times New Roman" w:hAnsi="Times New Roman" w:cs="Times New Roman"/>
          <w:color w:val="000000"/>
          <w:sz w:val="24"/>
          <w:szCs w:val="24"/>
        </w:rPr>
        <w:t xml:space="preserve">s integrated water vapor transport </w:t>
      </w:r>
      <w:del w:id="542" w:author="Parker Malek" w:date="2024-04-21T16:22:00Z">
        <w:r w:rsidDel="008E3785">
          <w:rPr>
            <w:rFonts w:ascii="Times New Roman" w:eastAsia="Times New Roman" w:hAnsi="Times New Roman" w:cs="Times New Roman"/>
            <w:color w:val="000000"/>
            <w:sz w:val="24"/>
            <w:szCs w:val="24"/>
          </w:rPr>
          <w:delText>will be the product</w:delText>
        </w:r>
      </w:del>
      <w:ins w:id="543" w:author="Parker Malek" w:date="2024-04-21T16:22:00Z">
        <w:r w:rsidR="008E3785">
          <w:rPr>
            <w:rFonts w:ascii="Times New Roman" w:eastAsia="Times New Roman" w:hAnsi="Times New Roman" w:cs="Times New Roman"/>
            <w:color w:val="000000"/>
            <w:sz w:val="24"/>
            <w:szCs w:val="24"/>
          </w:rPr>
          <w:t>was</w:t>
        </w:r>
      </w:ins>
      <w:r>
        <w:rPr>
          <w:rFonts w:ascii="Times New Roman" w:eastAsia="Times New Roman" w:hAnsi="Times New Roman" w:cs="Times New Roman"/>
          <w:color w:val="000000"/>
          <w:sz w:val="24"/>
          <w:szCs w:val="24"/>
        </w:rPr>
        <w:t xml:space="preserve"> used for this characterization effort. </w:t>
      </w:r>
      <w:ins w:id="544" w:author="Parker Malek" w:date="2024-04-21T16:08:00Z">
        <w:r w:rsidR="00325EFD">
          <w:rPr>
            <w:rFonts w:ascii="Times New Roman" w:eastAsia="Times New Roman" w:hAnsi="Times New Roman" w:cs="Times New Roman"/>
            <w:color w:val="000000"/>
            <w:sz w:val="24"/>
            <w:szCs w:val="24"/>
          </w:rPr>
          <w:t xml:space="preserve">In addition to IVT, 850 hPa temperature and sea level pressure </w:t>
        </w:r>
      </w:ins>
      <w:ins w:id="545" w:author="Parker Malek" w:date="2024-04-21T16:27:00Z">
        <w:r w:rsidR="00525273">
          <w:rPr>
            <w:rFonts w:ascii="Times New Roman" w:eastAsia="Times New Roman" w:hAnsi="Times New Roman" w:cs="Times New Roman"/>
            <w:color w:val="000000"/>
            <w:sz w:val="24"/>
            <w:szCs w:val="24"/>
          </w:rPr>
          <w:t xml:space="preserve">from MERRA II was also used to </w:t>
        </w:r>
      </w:ins>
      <w:ins w:id="546" w:author="Parker Malek" w:date="2024-04-21T16:29:00Z">
        <w:r w:rsidR="00EB7BB5">
          <w:rPr>
            <w:rFonts w:ascii="Times New Roman" w:eastAsia="Times New Roman" w:hAnsi="Times New Roman" w:cs="Times New Roman"/>
            <w:color w:val="000000"/>
            <w:sz w:val="24"/>
            <w:szCs w:val="24"/>
          </w:rPr>
          <w:t>detect frontal passages and centers of low pressure moving</w:t>
        </w:r>
      </w:ins>
      <w:ins w:id="547" w:author="Parker Malek" w:date="2024-04-21T16:30:00Z">
        <w:r w:rsidR="00EB7BB5">
          <w:rPr>
            <w:rFonts w:ascii="Times New Roman" w:eastAsia="Times New Roman" w:hAnsi="Times New Roman" w:cs="Times New Roman"/>
            <w:color w:val="000000"/>
            <w:sz w:val="24"/>
            <w:szCs w:val="24"/>
          </w:rPr>
          <w:t xml:space="preserve"> over the region during these precipitation pulses.</w:t>
        </w:r>
      </w:ins>
    </w:p>
    <w:p w14:paraId="58A1964D" w14:textId="16290F93" w:rsidR="00EB7BB5" w:rsidRDefault="00EB7BB5" w:rsidP="00EB7BB5">
      <w:pPr>
        <w:pStyle w:val="Heading3"/>
        <w:rPr>
          <w:ins w:id="548" w:author="Parker Malek" w:date="2024-04-21T16:38:00Z"/>
        </w:rPr>
      </w:pPr>
      <w:ins w:id="549" w:author="Parker Malek" w:date="2024-04-21T16:31:00Z">
        <w:r>
          <w:t xml:space="preserve">ERA5 </w:t>
        </w:r>
      </w:ins>
      <w:ins w:id="550" w:author="Parker Malek" w:date="2024-04-21T16:38:00Z">
        <w:r>
          <w:t>Reanalysis</w:t>
        </w:r>
      </w:ins>
    </w:p>
    <w:p w14:paraId="301794D1" w14:textId="468D8969" w:rsidR="00EB7BB5" w:rsidRPr="007E3C53" w:rsidDel="00EB7BB5" w:rsidRDefault="00EB7BB5">
      <w:pPr>
        <w:rPr>
          <w:del w:id="551" w:author="Parker Malek" w:date="2024-04-21T16:31:00Z"/>
          <w:rFonts w:ascii="Times New Roman" w:eastAsia="Times New Roman" w:hAnsi="Times New Roman" w:cs="Times New Roman"/>
          <w:color w:val="000000"/>
          <w:sz w:val="24"/>
          <w:szCs w:val="24"/>
        </w:rPr>
        <w:pPrChange w:id="552" w:author="Parker Malek" w:date="2024-04-21T18:16:00Z">
          <w:pPr>
            <w:pBdr>
              <w:top w:val="nil"/>
              <w:left w:val="nil"/>
              <w:bottom w:val="nil"/>
              <w:right w:val="nil"/>
              <w:between w:val="nil"/>
            </w:pBdr>
            <w:spacing w:line="240" w:lineRule="auto"/>
          </w:pPr>
        </w:pPrChange>
      </w:pPr>
      <w:ins w:id="553" w:author="Parker Malek" w:date="2024-04-21T16:38:00Z">
        <w:r>
          <w:tab/>
        </w:r>
        <w:r w:rsidRPr="00723007">
          <w:rPr>
            <w:rFonts w:ascii="Times New Roman" w:eastAsia="Times New Roman" w:hAnsi="Times New Roman" w:cs="Times New Roman"/>
            <w:color w:val="000000"/>
            <w:sz w:val="24"/>
            <w:szCs w:val="24"/>
            <w:rPrChange w:id="554" w:author="Parker Malek" w:date="2024-04-21T16:46:00Z">
              <w:rPr/>
            </w:rPrChange>
          </w:rPr>
          <w:t xml:space="preserve">Wind magnitude derived from </w:t>
        </w:r>
      </w:ins>
      <w:ins w:id="555" w:author="Parker Malek" w:date="2024-04-21T16:39:00Z">
        <w:r w:rsidRPr="00723007">
          <w:rPr>
            <w:rFonts w:ascii="Times New Roman" w:eastAsia="Times New Roman" w:hAnsi="Times New Roman" w:cs="Times New Roman"/>
            <w:color w:val="000000"/>
            <w:sz w:val="24"/>
            <w:szCs w:val="24"/>
            <w:rPrChange w:id="556" w:author="Parker Malek" w:date="2024-04-21T16:46:00Z">
              <w:rPr/>
            </w:rPrChange>
          </w:rPr>
          <w:t>ECMWF Reanalysis v5</w:t>
        </w:r>
      </w:ins>
      <w:ins w:id="557" w:author="Parker Malek" w:date="2024-04-21T18:15:00Z">
        <w:r w:rsidR="006217E9">
          <w:rPr>
            <w:rFonts w:ascii="Times New Roman" w:eastAsia="Times New Roman" w:hAnsi="Times New Roman" w:cs="Times New Roman"/>
            <w:color w:val="000000"/>
            <w:sz w:val="24"/>
            <w:szCs w:val="24"/>
          </w:rPr>
          <w:t xml:space="preserve"> (ERA5, </w:t>
        </w:r>
        <w:r w:rsidR="006217E9" w:rsidRPr="00B41986">
          <w:rPr>
            <w:rFonts w:ascii="Times New Roman" w:eastAsia="Times New Roman" w:hAnsi="Times New Roman" w:cs="Times New Roman"/>
            <w:color w:val="000000"/>
            <w:sz w:val="24"/>
            <w:szCs w:val="24"/>
          </w:rPr>
          <w:t>0.</w:t>
        </w:r>
        <w:r w:rsidR="006217E9">
          <w:rPr>
            <w:rFonts w:ascii="Times New Roman" w:eastAsia="Times New Roman" w:hAnsi="Times New Roman" w:cs="Times New Roman"/>
            <w:color w:val="000000"/>
            <w:sz w:val="24"/>
            <w:szCs w:val="24"/>
          </w:rPr>
          <w:t>2</w:t>
        </w:r>
        <w:r w:rsidR="006217E9" w:rsidRPr="00B41986">
          <w:rPr>
            <w:rFonts w:ascii="Times New Roman" w:eastAsia="Times New Roman" w:hAnsi="Times New Roman" w:cs="Times New Roman"/>
            <w:color w:val="000000"/>
            <w:sz w:val="24"/>
            <w:szCs w:val="24"/>
          </w:rPr>
          <w:t>5°</w:t>
        </w:r>
        <w:r w:rsidR="006217E9">
          <w:rPr>
            <w:rFonts w:ascii="Times New Roman" w:eastAsia="Times New Roman" w:hAnsi="Times New Roman" w:cs="Times New Roman"/>
            <w:color w:val="000000"/>
            <w:sz w:val="24"/>
            <w:szCs w:val="24"/>
          </w:rPr>
          <w:t xml:space="preserve"> </w:t>
        </w:r>
        <w:r w:rsidR="006217E9" w:rsidRPr="00B41986">
          <w:rPr>
            <w:rFonts w:ascii="Times New Roman" w:eastAsia="Times New Roman" w:hAnsi="Times New Roman" w:cs="Times New Roman"/>
            <w:color w:val="000000"/>
            <w:sz w:val="24"/>
            <w:szCs w:val="24"/>
          </w:rPr>
          <w:t xml:space="preserve">x </w:t>
        </w:r>
        <w:r w:rsidR="006217E9">
          <w:rPr>
            <w:rFonts w:ascii="Times New Roman" w:eastAsia="Times New Roman" w:hAnsi="Times New Roman" w:cs="Times New Roman"/>
            <w:color w:val="000000"/>
            <w:sz w:val="24"/>
            <w:szCs w:val="24"/>
          </w:rPr>
          <w:t>0.</w:t>
        </w:r>
        <w:r w:rsidR="006217E9" w:rsidRPr="00B41986">
          <w:rPr>
            <w:rFonts w:ascii="Times New Roman" w:eastAsia="Times New Roman" w:hAnsi="Times New Roman" w:cs="Times New Roman"/>
            <w:color w:val="000000"/>
            <w:sz w:val="24"/>
            <w:szCs w:val="24"/>
          </w:rPr>
          <w:t>25°</w:t>
        </w:r>
        <w:r w:rsidR="006217E9">
          <w:rPr>
            <w:rFonts w:ascii="Times New Roman" w:eastAsia="Times New Roman" w:hAnsi="Times New Roman" w:cs="Times New Roman"/>
            <w:color w:val="000000"/>
            <w:sz w:val="24"/>
            <w:szCs w:val="24"/>
          </w:rPr>
          <w:t xml:space="preserve"> grid resolution)</w:t>
        </w:r>
      </w:ins>
      <w:ins w:id="558" w:author="Parker Malek" w:date="2024-04-21T16:39:00Z">
        <w:r w:rsidRPr="00723007">
          <w:rPr>
            <w:rFonts w:ascii="Times New Roman" w:eastAsia="Times New Roman" w:hAnsi="Times New Roman" w:cs="Times New Roman"/>
            <w:color w:val="000000"/>
            <w:sz w:val="24"/>
            <w:szCs w:val="24"/>
            <w:rPrChange w:id="559" w:author="Parker Malek" w:date="2024-04-21T16:46:00Z">
              <w:rPr/>
            </w:rPrChange>
          </w:rPr>
          <w:t xml:space="preserve"> 10</w:t>
        </w:r>
      </w:ins>
      <w:ins w:id="560" w:author="Parker Malek" w:date="2024-04-21T16:47:00Z">
        <w:r w:rsidR="006117C5">
          <w:rPr>
            <w:rFonts w:ascii="Times New Roman" w:eastAsia="Times New Roman" w:hAnsi="Times New Roman" w:cs="Times New Roman"/>
            <w:color w:val="000000"/>
            <w:sz w:val="24"/>
            <w:szCs w:val="24"/>
          </w:rPr>
          <w:t>-</w:t>
        </w:r>
      </w:ins>
      <w:ins w:id="561" w:author="Parker Malek" w:date="2024-04-21T16:39:00Z">
        <w:r w:rsidRPr="00723007">
          <w:rPr>
            <w:rFonts w:ascii="Times New Roman" w:eastAsia="Times New Roman" w:hAnsi="Times New Roman" w:cs="Times New Roman"/>
            <w:color w:val="000000"/>
            <w:sz w:val="24"/>
            <w:szCs w:val="24"/>
            <w:rPrChange w:id="562" w:author="Parker Malek" w:date="2024-04-21T16:46:00Z">
              <w:rPr/>
            </w:rPrChange>
          </w:rPr>
          <w:t xml:space="preserve">meter U and V </w:t>
        </w:r>
      </w:ins>
      <w:ins w:id="563" w:author="Parker Malek" w:date="2024-04-21T16:46:00Z">
        <w:r w:rsidR="00723007">
          <w:rPr>
            <w:rFonts w:ascii="Times New Roman" w:eastAsia="Times New Roman" w:hAnsi="Times New Roman" w:cs="Times New Roman"/>
            <w:color w:val="000000"/>
            <w:sz w:val="24"/>
            <w:szCs w:val="24"/>
          </w:rPr>
          <w:t>components were used</w:t>
        </w:r>
      </w:ins>
      <w:ins w:id="564" w:author="Parker Malek" w:date="2024-04-21T16:48:00Z">
        <w:r w:rsidR="000A1EE4">
          <w:rPr>
            <w:rFonts w:ascii="Times New Roman" w:eastAsia="Times New Roman" w:hAnsi="Times New Roman" w:cs="Times New Roman"/>
            <w:color w:val="000000"/>
            <w:sz w:val="24"/>
            <w:szCs w:val="24"/>
          </w:rPr>
          <w:t xml:space="preserve"> to</w:t>
        </w:r>
      </w:ins>
      <w:ins w:id="565" w:author="Parker Malek" w:date="2024-04-21T16:51:00Z">
        <w:r w:rsidR="00E20008">
          <w:rPr>
            <w:rFonts w:ascii="Times New Roman" w:eastAsia="Times New Roman" w:hAnsi="Times New Roman" w:cs="Times New Roman"/>
            <w:color w:val="000000"/>
            <w:sz w:val="24"/>
            <w:szCs w:val="24"/>
          </w:rPr>
          <w:t xml:space="preserve"> </w:t>
        </w:r>
      </w:ins>
      <w:ins w:id="566" w:author="Parker Malek" w:date="2024-04-21T16:54:00Z">
        <w:r w:rsidR="00E20008">
          <w:rPr>
            <w:rFonts w:ascii="Times New Roman" w:eastAsia="Times New Roman" w:hAnsi="Times New Roman" w:cs="Times New Roman"/>
            <w:color w:val="000000"/>
            <w:sz w:val="24"/>
            <w:szCs w:val="24"/>
          </w:rPr>
          <w:t>represent</w:t>
        </w:r>
      </w:ins>
      <w:ins w:id="567" w:author="Parker Malek" w:date="2024-04-21T16:46:00Z">
        <w:r w:rsidR="00723007">
          <w:rPr>
            <w:rFonts w:ascii="Times New Roman" w:eastAsia="Times New Roman" w:hAnsi="Times New Roman" w:cs="Times New Roman"/>
            <w:color w:val="000000"/>
            <w:sz w:val="24"/>
            <w:szCs w:val="24"/>
          </w:rPr>
          <w:t xml:space="preserve"> surface level winds during the</w:t>
        </w:r>
      </w:ins>
      <w:ins w:id="568" w:author="Parker Malek" w:date="2024-04-21T16:47:00Z">
        <w:r w:rsidR="00723007">
          <w:rPr>
            <w:rFonts w:ascii="Times New Roman" w:eastAsia="Times New Roman" w:hAnsi="Times New Roman" w:cs="Times New Roman"/>
            <w:color w:val="000000"/>
            <w:sz w:val="24"/>
            <w:szCs w:val="24"/>
          </w:rPr>
          <w:t xml:space="preserve"> pulse events. Directionality of surface level wind</w:t>
        </w:r>
        <w:r w:rsidR="006117C5">
          <w:rPr>
            <w:rFonts w:ascii="Times New Roman" w:eastAsia="Times New Roman" w:hAnsi="Times New Roman" w:cs="Times New Roman"/>
            <w:color w:val="000000"/>
            <w:sz w:val="24"/>
            <w:szCs w:val="24"/>
          </w:rPr>
          <w:t>s provide</w:t>
        </w:r>
      </w:ins>
      <w:ins w:id="569" w:author="Parker Malek" w:date="2024-04-21T16:49:00Z">
        <w:r w:rsidR="000A1EE4">
          <w:rPr>
            <w:rFonts w:ascii="Times New Roman" w:eastAsia="Times New Roman" w:hAnsi="Times New Roman" w:cs="Times New Roman"/>
            <w:color w:val="000000"/>
            <w:sz w:val="24"/>
            <w:szCs w:val="24"/>
          </w:rPr>
          <w:t>d</w:t>
        </w:r>
      </w:ins>
      <w:ins w:id="570" w:author="Parker Malek" w:date="2024-04-21T16:47:00Z">
        <w:r w:rsidR="006117C5">
          <w:rPr>
            <w:rFonts w:ascii="Times New Roman" w:eastAsia="Times New Roman" w:hAnsi="Times New Roman" w:cs="Times New Roman"/>
            <w:color w:val="000000"/>
            <w:sz w:val="24"/>
            <w:szCs w:val="24"/>
          </w:rPr>
          <w:t xml:space="preserve"> information on</w:t>
        </w:r>
      </w:ins>
      <w:ins w:id="571" w:author="Parker Malek" w:date="2024-04-21T16:50:00Z">
        <w:r w:rsidR="00231C6F">
          <w:rPr>
            <w:rFonts w:ascii="Times New Roman" w:eastAsia="Times New Roman" w:hAnsi="Times New Roman" w:cs="Times New Roman"/>
            <w:color w:val="000000"/>
            <w:sz w:val="24"/>
            <w:szCs w:val="24"/>
          </w:rPr>
          <w:t xml:space="preserve"> system locations during the time of the heaviest precipitation</w:t>
        </w:r>
      </w:ins>
      <w:ins w:id="572" w:author="Parker Malek" w:date="2024-04-21T16:52:00Z">
        <w:r w:rsidR="00E20008">
          <w:rPr>
            <w:rFonts w:ascii="Times New Roman" w:eastAsia="Times New Roman" w:hAnsi="Times New Roman" w:cs="Times New Roman"/>
            <w:color w:val="000000"/>
            <w:sz w:val="24"/>
            <w:szCs w:val="24"/>
          </w:rPr>
          <w:t xml:space="preserve"> for each pulse.</w:t>
        </w:r>
      </w:ins>
      <w:ins w:id="573" w:author="Parker Malek" w:date="2024-04-21T18:06:00Z">
        <w:r w:rsidR="00A93EED">
          <w:rPr>
            <w:rFonts w:ascii="Times New Roman" w:eastAsia="Times New Roman" w:hAnsi="Times New Roman" w:cs="Times New Roman"/>
            <w:color w:val="000000"/>
            <w:sz w:val="24"/>
            <w:szCs w:val="24"/>
          </w:rPr>
          <w:t xml:space="preserve"> </w:t>
        </w:r>
      </w:ins>
      <w:ins w:id="574" w:author="Parker Malek" w:date="2024-04-21T18:16:00Z">
        <w:r w:rsidR="00F41EB0">
          <w:rPr>
            <w:rFonts w:ascii="Times New Roman" w:eastAsia="Times New Roman" w:hAnsi="Times New Roman" w:cs="Times New Roman"/>
            <w:color w:val="000000"/>
            <w:sz w:val="24"/>
            <w:szCs w:val="24"/>
          </w:rPr>
          <w:t>Wind q</w:t>
        </w:r>
      </w:ins>
      <w:ins w:id="575" w:author="Parker Malek" w:date="2024-04-21T18:06:00Z">
        <w:r w:rsidR="000F7FC5">
          <w:rPr>
            <w:rFonts w:ascii="Times New Roman" w:eastAsia="Times New Roman" w:hAnsi="Times New Roman" w:cs="Times New Roman"/>
            <w:color w:val="000000"/>
            <w:sz w:val="24"/>
            <w:szCs w:val="24"/>
          </w:rPr>
          <w:t>uivers</w:t>
        </w:r>
      </w:ins>
      <w:ins w:id="576" w:author="Parker Malek" w:date="2024-04-21T16:52:00Z">
        <w:r w:rsidR="00E20008">
          <w:rPr>
            <w:rFonts w:ascii="Times New Roman" w:eastAsia="Times New Roman" w:hAnsi="Times New Roman" w:cs="Times New Roman"/>
            <w:color w:val="000000"/>
            <w:sz w:val="24"/>
            <w:szCs w:val="24"/>
          </w:rPr>
          <w:t xml:space="preserve"> are overlayed over SLP and 850</w:t>
        </w:r>
      </w:ins>
      <w:ins w:id="577" w:author="Parker Malek" w:date="2024-04-21T16:54:00Z">
        <w:r w:rsidR="00E20008">
          <w:rPr>
            <w:rFonts w:ascii="Times New Roman" w:eastAsia="Times New Roman" w:hAnsi="Times New Roman" w:cs="Times New Roman"/>
            <w:color w:val="000000"/>
            <w:sz w:val="24"/>
            <w:szCs w:val="24"/>
          </w:rPr>
          <w:t xml:space="preserve"> hPa</w:t>
        </w:r>
      </w:ins>
      <w:ins w:id="578" w:author="Parker Malek" w:date="2024-04-21T16:52:00Z">
        <w:r w:rsidR="00E20008">
          <w:rPr>
            <w:rFonts w:ascii="Times New Roman" w:eastAsia="Times New Roman" w:hAnsi="Times New Roman" w:cs="Times New Roman"/>
            <w:color w:val="000000"/>
            <w:sz w:val="24"/>
            <w:szCs w:val="24"/>
          </w:rPr>
          <w:t xml:space="preserve"> temperatures</w:t>
        </w:r>
      </w:ins>
      <w:ins w:id="579" w:author="Parker Malek" w:date="2024-04-21T16:54:00Z">
        <w:r w:rsidR="00E20008">
          <w:rPr>
            <w:rFonts w:ascii="Times New Roman" w:eastAsia="Times New Roman" w:hAnsi="Times New Roman" w:cs="Times New Roman"/>
            <w:color w:val="000000"/>
            <w:sz w:val="24"/>
            <w:szCs w:val="24"/>
          </w:rPr>
          <w:t xml:space="preserve"> </w:t>
        </w:r>
      </w:ins>
      <w:ins w:id="580" w:author="Parker Malek" w:date="2024-04-21T18:06:00Z">
        <w:r w:rsidR="000F7FC5">
          <w:rPr>
            <w:rFonts w:ascii="Times New Roman" w:eastAsia="Times New Roman" w:hAnsi="Times New Roman" w:cs="Times New Roman"/>
            <w:color w:val="000000"/>
            <w:sz w:val="24"/>
            <w:szCs w:val="24"/>
          </w:rPr>
          <w:t xml:space="preserve">from </w:t>
        </w:r>
      </w:ins>
      <w:ins w:id="581" w:author="Parker Malek" w:date="2024-04-21T16:54:00Z">
        <w:r w:rsidR="00E20008">
          <w:rPr>
            <w:rFonts w:ascii="Times New Roman" w:eastAsia="Times New Roman" w:hAnsi="Times New Roman" w:cs="Times New Roman"/>
            <w:color w:val="000000"/>
            <w:sz w:val="24"/>
            <w:szCs w:val="24"/>
          </w:rPr>
          <w:t>MERRA II</w:t>
        </w:r>
      </w:ins>
      <w:ins w:id="582" w:author="Parker Malek" w:date="2024-04-21T18:16:00Z">
        <w:r w:rsidR="00F41EB0">
          <w:rPr>
            <w:rFonts w:ascii="Times New Roman" w:eastAsia="Times New Roman" w:hAnsi="Times New Roman" w:cs="Times New Roman"/>
            <w:color w:val="000000"/>
            <w:sz w:val="24"/>
            <w:szCs w:val="24"/>
          </w:rPr>
          <w:t xml:space="preserve">.  </w:t>
        </w:r>
      </w:ins>
    </w:p>
    <w:p w14:paraId="43E8FE96" w14:textId="2CCFDAD7" w:rsidR="006E251F" w:rsidDel="00A720C2" w:rsidRDefault="00DA6ACA">
      <w:pPr>
        <w:pBdr>
          <w:top w:val="nil"/>
          <w:left w:val="nil"/>
          <w:bottom w:val="nil"/>
          <w:right w:val="nil"/>
          <w:between w:val="nil"/>
        </w:pBdr>
        <w:spacing w:line="240" w:lineRule="auto"/>
        <w:rPr>
          <w:del w:id="583" w:author="Parker Malek" w:date="2024-04-20T20:40:00Z"/>
          <w:rFonts w:ascii="Times New Roman" w:eastAsia="Times New Roman" w:hAnsi="Times New Roman" w:cs="Times New Roman"/>
          <w:color w:val="000000"/>
          <w:sz w:val="24"/>
          <w:szCs w:val="24"/>
        </w:rPr>
      </w:pPr>
      <w:del w:id="584" w:author="Parker Malek" w:date="2024-04-20T20:40:00Z">
        <w:r w:rsidDel="00A720C2">
          <w:rPr>
            <w:noProof/>
            <w:sz w:val="16"/>
            <w:szCs w:val="16"/>
          </w:rPr>
          <w:drawing>
            <wp:inline distT="114300" distB="114300" distL="114300" distR="114300" wp14:anchorId="4ED8CB27" wp14:editId="6DF67BF2">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3962400"/>
                      </a:xfrm>
                      <a:prstGeom prst="rect">
                        <a:avLst/>
                      </a:prstGeom>
                      <a:ln/>
                    </pic:spPr>
                  </pic:pic>
                </a:graphicData>
              </a:graphic>
            </wp:inline>
          </w:drawing>
        </w:r>
      </w:del>
    </w:p>
    <w:p w14:paraId="5C7B9AC8" w14:textId="7D506BD5" w:rsidR="006E251F" w:rsidDel="00A720C2" w:rsidRDefault="00DA6ACA">
      <w:pPr>
        <w:pBdr>
          <w:top w:val="nil"/>
          <w:left w:val="nil"/>
          <w:bottom w:val="nil"/>
          <w:right w:val="nil"/>
          <w:between w:val="nil"/>
        </w:pBdr>
        <w:spacing w:line="240" w:lineRule="auto"/>
        <w:jc w:val="center"/>
        <w:rPr>
          <w:del w:id="585" w:author="Parker Malek" w:date="2024-04-20T20:40:00Z"/>
          <w:rFonts w:ascii="Times New Roman" w:eastAsia="Times New Roman" w:hAnsi="Times New Roman" w:cs="Times New Roman"/>
          <w:b/>
          <w:i/>
          <w:color w:val="000000"/>
          <w:sz w:val="24"/>
          <w:szCs w:val="24"/>
        </w:rPr>
      </w:pPr>
      <w:bookmarkStart w:id="586" w:name="_heading=h.30j0zll" w:colFirst="0" w:colLast="0"/>
      <w:bookmarkEnd w:id="586"/>
      <w:del w:id="587" w:author="Parker Malek" w:date="2024-04-20T20:40:00Z">
        <w:r w:rsidDel="00A720C2">
          <w:rPr>
            <w:rFonts w:ascii="Times New Roman" w:eastAsia="Times New Roman" w:hAnsi="Times New Roman" w:cs="Times New Roman"/>
            <w:color w:val="000000"/>
            <w:sz w:val="20"/>
            <w:szCs w:val="20"/>
          </w:rPr>
          <w:delText xml:space="preserve">Figure 3. Example of IVT </w:delText>
        </w:r>
        <w:r w:rsidDel="00A720C2">
          <w:rPr>
            <w:rFonts w:ascii="Times New Roman" w:eastAsia="Times New Roman" w:hAnsi="Times New Roman" w:cs="Times New Roman"/>
            <w:sz w:val="20"/>
            <w:szCs w:val="20"/>
          </w:rPr>
          <w:delText xml:space="preserve">on </w:delText>
        </w:r>
        <w:r w:rsidDel="00A720C2">
          <w:rPr>
            <w:rFonts w:ascii="Times New Roman" w:eastAsia="Times New Roman" w:hAnsi="Times New Roman" w:cs="Times New Roman"/>
            <w:color w:val="000000"/>
            <w:sz w:val="20"/>
            <w:szCs w:val="20"/>
          </w:rPr>
          <w:delText>February 7</w:delText>
        </w:r>
        <w:r w:rsidDel="00A720C2">
          <w:rPr>
            <w:rFonts w:ascii="Times New Roman" w:eastAsia="Times New Roman" w:hAnsi="Times New Roman" w:cs="Times New Roman"/>
            <w:color w:val="000000"/>
            <w:sz w:val="20"/>
            <w:szCs w:val="20"/>
            <w:vertAlign w:val="superscript"/>
          </w:rPr>
          <w:delText>th</w:delText>
        </w:r>
        <w:r w:rsidDel="00A720C2">
          <w:rPr>
            <w:rFonts w:ascii="Times New Roman" w:eastAsia="Times New Roman" w:hAnsi="Times New Roman" w:cs="Times New Roman"/>
            <w:color w:val="000000"/>
            <w:sz w:val="20"/>
            <w:szCs w:val="20"/>
          </w:rPr>
          <w:delText>, 2017 at 07:00 UTC</w:delText>
        </w:r>
      </w:del>
    </w:p>
    <w:p w14:paraId="0CEDBFC7" w14:textId="77777777" w:rsidR="006E251F" w:rsidDel="00325EFD" w:rsidRDefault="006E251F">
      <w:pPr>
        <w:pBdr>
          <w:top w:val="nil"/>
          <w:left w:val="nil"/>
          <w:bottom w:val="nil"/>
          <w:right w:val="nil"/>
          <w:between w:val="nil"/>
        </w:pBdr>
        <w:spacing w:line="240" w:lineRule="auto"/>
        <w:ind w:firstLine="720"/>
        <w:rPr>
          <w:del w:id="588" w:author="Parker Malek" w:date="2024-04-21T16:07:00Z"/>
          <w:rFonts w:ascii="Times New Roman" w:eastAsia="Times New Roman" w:hAnsi="Times New Roman" w:cs="Times New Roman"/>
          <w:color w:val="000000"/>
          <w:sz w:val="24"/>
          <w:szCs w:val="24"/>
        </w:rPr>
      </w:pPr>
    </w:p>
    <w:p w14:paraId="17E2F5F5" w14:textId="3E4EA7B9" w:rsidR="006E251F" w:rsidDel="004564F3" w:rsidRDefault="00DA6ACA">
      <w:pPr>
        <w:pStyle w:val="Heading3"/>
        <w:rPr>
          <w:del w:id="589" w:author="Parker Malek" w:date="2024-02-27T18:14:00Z"/>
        </w:rPr>
      </w:pPr>
      <w:del w:id="590" w:author="Parker Malek" w:date="2024-02-27T18:14:00Z">
        <w:r w:rsidDel="004564F3">
          <w:delText>Multi-Radar Multi-Sensor Quantitative Precipitation Estimation:</w:delText>
        </w:r>
      </w:del>
    </w:p>
    <w:p w14:paraId="79028879" w14:textId="4CD0A470" w:rsidR="006E251F" w:rsidDel="004564F3" w:rsidRDefault="00DA6ACA">
      <w:pPr>
        <w:pBdr>
          <w:top w:val="nil"/>
          <w:left w:val="nil"/>
          <w:bottom w:val="nil"/>
          <w:right w:val="nil"/>
          <w:between w:val="nil"/>
        </w:pBdr>
        <w:spacing w:line="240" w:lineRule="auto"/>
        <w:ind w:firstLine="720"/>
        <w:rPr>
          <w:del w:id="591" w:author="Parker Malek" w:date="2024-02-27T18:14:00Z"/>
          <w:rFonts w:ascii="Times New Roman" w:eastAsia="Times New Roman" w:hAnsi="Times New Roman" w:cs="Times New Roman"/>
          <w:color w:val="000000"/>
          <w:sz w:val="24"/>
          <w:szCs w:val="24"/>
        </w:rPr>
      </w:pPr>
      <w:del w:id="592" w:author="Parker Malek" w:date="2024-02-27T18:14:00Z">
        <w:r w:rsidDel="004564F3">
          <w:rPr>
            <w:rFonts w:ascii="Times New Roman" w:eastAsia="Times New Roman" w:hAnsi="Times New Roman" w:cs="Times New Roman"/>
            <w:color w:val="000000"/>
            <w:sz w:val="24"/>
            <w:szCs w:val="24"/>
          </w:rPr>
          <w:delText xml:space="preserve">The Multi-Radar Multi-Sensor (MRMS) system designed by NOAA/National Severe Storms Laboratory (NSSL) integrates over 180 operational US WSR-88D weather radars, hourly gauge observations, and model analyses to create gridded precipitation products (Zhang et al., 2016). Quality-controlled radar reflectivity data is interpolated onto a 3D grid, with precipitation type (e.g. stratiform, convective, and snow) and surface rates derived at each grid point every 2 min. Hourly MRMS quantitative precipitation estimate (QPE) products with 1-km resolution will be linked to precipitation pulses identified </w:delText>
        </w:r>
        <w:r w:rsidDel="004564F3">
          <w:rPr>
            <w:rFonts w:ascii="Times New Roman" w:eastAsia="Times New Roman" w:hAnsi="Times New Roman" w:cs="Times New Roman"/>
            <w:sz w:val="24"/>
            <w:szCs w:val="24"/>
          </w:rPr>
          <w:delText>with the above methodology</w:delText>
        </w:r>
        <w:r w:rsidDel="004564F3">
          <w:rPr>
            <w:rFonts w:ascii="Times New Roman" w:eastAsia="Times New Roman" w:hAnsi="Times New Roman" w:cs="Times New Roman"/>
            <w:color w:val="000000"/>
            <w:sz w:val="24"/>
            <w:szCs w:val="24"/>
          </w:rPr>
          <w:delText xml:space="preserve">. As a derived </w:delText>
        </w:r>
        <w:r w:rsidDel="004564F3">
          <w:rPr>
            <w:rFonts w:ascii="Times New Roman" w:eastAsia="Times New Roman" w:hAnsi="Times New Roman" w:cs="Times New Roman"/>
            <w:sz w:val="24"/>
            <w:szCs w:val="24"/>
          </w:rPr>
          <w:delText xml:space="preserve">product that measures </w:delText>
        </w:r>
        <w:r w:rsidDel="004564F3">
          <w:rPr>
            <w:rFonts w:ascii="Times New Roman" w:eastAsia="Times New Roman" w:hAnsi="Times New Roman" w:cs="Times New Roman"/>
            <w:color w:val="000000"/>
            <w:sz w:val="24"/>
            <w:szCs w:val="24"/>
          </w:rPr>
          <w:delText>accumulated precipitation with no topo</w:delText>
        </w:r>
        <w:r w:rsidDel="004564F3">
          <w:rPr>
            <w:rFonts w:ascii="Times New Roman" w:eastAsia="Times New Roman" w:hAnsi="Times New Roman" w:cs="Times New Roman"/>
            <w:sz w:val="24"/>
            <w:szCs w:val="24"/>
          </w:rPr>
          <w:delText>graphical hindrance</w:delText>
        </w:r>
        <w:r w:rsidDel="004564F3">
          <w:rPr>
            <w:rFonts w:ascii="Times New Roman" w:eastAsia="Times New Roman" w:hAnsi="Times New Roman" w:cs="Times New Roman"/>
            <w:color w:val="000000"/>
            <w:sz w:val="24"/>
            <w:szCs w:val="24"/>
          </w:rPr>
          <w:delText>, MR</w:delText>
        </w:r>
        <w:r w:rsidDel="004564F3">
          <w:rPr>
            <w:rFonts w:ascii="Times New Roman" w:eastAsia="Times New Roman" w:hAnsi="Times New Roman" w:cs="Times New Roman"/>
            <w:sz w:val="24"/>
            <w:szCs w:val="24"/>
          </w:rPr>
          <w:delText>MS</w:delText>
        </w:r>
        <w:r w:rsidDel="004564F3">
          <w:rPr>
            <w:rFonts w:ascii="Times New Roman" w:eastAsia="Times New Roman" w:hAnsi="Times New Roman" w:cs="Times New Roman"/>
            <w:color w:val="000000"/>
            <w:sz w:val="24"/>
            <w:szCs w:val="24"/>
          </w:rPr>
          <w:delText xml:space="preserve"> QPE will be utilized to build a comprehensive picture of the s</w:delText>
        </w:r>
        <w:r w:rsidDel="004564F3">
          <w:rPr>
            <w:rFonts w:ascii="Times New Roman" w:eastAsia="Times New Roman" w:hAnsi="Times New Roman" w:cs="Times New Roman"/>
            <w:sz w:val="24"/>
            <w:szCs w:val="24"/>
          </w:rPr>
          <w:delText xml:space="preserve">patial variability of rainfall driven by these </w:delText>
        </w:r>
        <w:r w:rsidDel="004564F3">
          <w:rPr>
            <w:rFonts w:ascii="Times New Roman" w:eastAsia="Times New Roman" w:hAnsi="Times New Roman" w:cs="Times New Roman"/>
            <w:color w:val="000000"/>
            <w:sz w:val="24"/>
            <w:szCs w:val="24"/>
          </w:rPr>
          <w:delText xml:space="preserve">individual pulses of precipitation within the February 2017 storm systems. </w:delText>
        </w:r>
      </w:del>
    </w:p>
    <w:p w14:paraId="713A8D4E" w14:textId="3019A5E0" w:rsidR="006E251F" w:rsidDel="00A720C2" w:rsidRDefault="00DA6ACA">
      <w:pPr>
        <w:pBdr>
          <w:top w:val="nil"/>
          <w:left w:val="nil"/>
          <w:bottom w:val="nil"/>
          <w:right w:val="nil"/>
          <w:between w:val="nil"/>
        </w:pBdr>
        <w:spacing w:line="240" w:lineRule="auto"/>
        <w:ind w:firstLine="720"/>
        <w:rPr>
          <w:del w:id="593" w:author="Parker Malek" w:date="2024-04-20T20:40:00Z"/>
          <w:rFonts w:ascii="Times New Roman" w:eastAsia="Times New Roman" w:hAnsi="Times New Roman" w:cs="Times New Roman"/>
          <w:color w:val="000000"/>
          <w:sz w:val="24"/>
          <w:szCs w:val="24"/>
        </w:rPr>
        <w:pPrChange w:id="594" w:author="Parker Malek" w:date="2024-04-21T16:07:00Z">
          <w:pPr>
            <w:pBdr>
              <w:top w:val="nil"/>
              <w:left w:val="nil"/>
              <w:bottom w:val="nil"/>
              <w:right w:val="nil"/>
              <w:between w:val="nil"/>
            </w:pBdr>
            <w:spacing w:line="240" w:lineRule="auto"/>
            <w:ind w:firstLine="720"/>
            <w:jc w:val="center"/>
          </w:pPr>
        </w:pPrChange>
      </w:pPr>
      <w:del w:id="595" w:author="Parker Malek" w:date="2024-02-27T18:14:00Z">
        <w:r w:rsidDel="004564F3">
          <w:rPr>
            <w:rFonts w:ascii="Times New Roman" w:eastAsia="Times New Roman" w:hAnsi="Times New Roman" w:cs="Times New Roman"/>
            <w:noProof/>
            <w:sz w:val="24"/>
            <w:szCs w:val="24"/>
          </w:rPr>
          <w:drawing>
            <wp:inline distT="114300" distB="114300" distL="114300" distR="114300" wp14:anchorId="23FDD885" wp14:editId="62FD5F0F">
              <wp:extent cx="4567238" cy="456723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567238" cy="4567238"/>
                      </a:xfrm>
                      <a:prstGeom prst="rect">
                        <a:avLst/>
                      </a:prstGeom>
                      <a:ln/>
                    </pic:spPr>
                  </pic:pic>
                </a:graphicData>
              </a:graphic>
            </wp:inline>
          </w:drawing>
        </w:r>
      </w:del>
    </w:p>
    <w:p w14:paraId="6E4BD335" w14:textId="77777777" w:rsidR="006E251F" w:rsidDel="00A720C2" w:rsidRDefault="00DA6ACA">
      <w:pPr>
        <w:pBdr>
          <w:top w:val="nil"/>
          <w:left w:val="nil"/>
          <w:bottom w:val="nil"/>
          <w:right w:val="nil"/>
          <w:between w:val="nil"/>
        </w:pBdr>
        <w:spacing w:line="240" w:lineRule="auto"/>
        <w:ind w:firstLine="720"/>
        <w:rPr>
          <w:del w:id="596" w:author="Parker Malek" w:date="2024-04-20T20:40:00Z"/>
          <w:rFonts w:ascii="Times New Roman" w:eastAsia="Times New Roman" w:hAnsi="Times New Roman" w:cs="Times New Roman"/>
          <w:b/>
          <w:i/>
          <w:color w:val="000000"/>
          <w:sz w:val="24"/>
          <w:szCs w:val="24"/>
        </w:rPr>
        <w:pPrChange w:id="597" w:author="Parker Malek" w:date="2024-04-21T16:07:00Z">
          <w:pPr>
            <w:pBdr>
              <w:top w:val="nil"/>
              <w:left w:val="nil"/>
              <w:bottom w:val="nil"/>
              <w:right w:val="nil"/>
              <w:between w:val="nil"/>
            </w:pBdr>
            <w:spacing w:line="240" w:lineRule="auto"/>
            <w:jc w:val="center"/>
          </w:pPr>
        </w:pPrChange>
      </w:pPr>
      <w:del w:id="598" w:author="Parker Malek" w:date="2024-04-20T20:40:00Z">
        <w:r w:rsidDel="00A720C2">
          <w:rPr>
            <w:rFonts w:ascii="Times New Roman" w:eastAsia="Times New Roman" w:hAnsi="Times New Roman" w:cs="Times New Roman"/>
            <w:color w:val="000000"/>
            <w:sz w:val="20"/>
            <w:szCs w:val="20"/>
          </w:rPr>
          <w:delText>Figure 4. Example of QPE for February 7</w:delText>
        </w:r>
        <w:r w:rsidDel="00A720C2">
          <w:rPr>
            <w:rFonts w:ascii="Times New Roman" w:eastAsia="Times New Roman" w:hAnsi="Times New Roman" w:cs="Times New Roman"/>
            <w:color w:val="000000"/>
            <w:sz w:val="20"/>
            <w:szCs w:val="20"/>
            <w:vertAlign w:val="superscript"/>
          </w:rPr>
          <w:delText>th</w:delText>
        </w:r>
        <w:r w:rsidDel="00A720C2">
          <w:rPr>
            <w:rFonts w:ascii="Times New Roman" w:eastAsia="Times New Roman" w:hAnsi="Times New Roman" w:cs="Times New Roman"/>
            <w:color w:val="000000"/>
            <w:sz w:val="20"/>
            <w:szCs w:val="20"/>
          </w:rPr>
          <w:delText>, 2017 at 7:00 UTC</w:delText>
        </w:r>
      </w:del>
    </w:p>
    <w:p w14:paraId="6DF28B6B" w14:textId="77777777" w:rsidR="006E251F" w:rsidDel="00AA657C" w:rsidRDefault="00DA6ACA">
      <w:pPr>
        <w:pBdr>
          <w:top w:val="nil"/>
          <w:left w:val="nil"/>
          <w:bottom w:val="nil"/>
          <w:right w:val="nil"/>
          <w:between w:val="nil"/>
        </w:pBdr>
        <w:spacing w:line="240" w:lineRule="auto"/>
        <w:rPr>
          <w:del w:id="599" w:author="Parker Malek" w:date="2024-04-21T16:48:00Z"/>
        </w:rPr>
        <w:pPrChange w:id="600" w:author="Parker Malek" w:date="2024-04-21T16:07:00Z">
          <w:pPr>
            <w:pStyle w:val="Heading3"/>
          </w:pPr>
        </w:pPrChange>
      </w:pPr>
      <w:del w:id="601" w:author="Parker Malek" w:date="2024-04-20T20:40:00Z">
        <w:r w:rsidDel="00A720C2">
          <w:delText>NEXRAD Doppler Radar</w:delText>
        </w:r>
      </w:del>
    </w:p>
    <w:p w14:paraId="0CDB68C2" w14:textId="304AE6B0" w:rsidR="006E251F" w:rsidDel="00325EFD" w:rsidRDefault="00DA6ACA">
      <w:pPr>
        <w:pBdr>
          <w:top w:val="nil"/>
          <w:left w:val="nil"/>
          <w:bottom w:val="nil"/>
          <w:right w:val="nil"/>
          <w:between w:val="nil"/>
        </w:pBdr>
        <w:spacing w:line="240" w:lineRule="auto"/>
        <w:rPr>
          <w:del w:id="602" w:author="Parker Malek" w:date="2024-04-21T16:05:00Z"/>
          <w:rFonts w:ascii="Times New Roman" w:eastAsia="Times New Roman" w:hAnsi="Times New Roman" w:cs="Times New Roman"/>
          <w:color w:val="000000"/>
          <w:sz w:val="24"/>
          <w:szCs w:val="24"/>
        </w:rPr>
        <w:pPrChange w:id="603" w:author="Parker Malek" w:date="2024-04-21T16:48:00Z">
          <w:pPr>
            <w:pBdr>
              <w:top w:val="nil"/>
              <w:left w:val="nil"/>
              <w:bottom w:val="nil"/>
              <w:right w:val="nil"/>
              <w:between w:val="nil"/>
            </w:pBdr>
            <w:spacing w:line="240" w:lineRule="auto"/>
            <w:ind w:firstLine="720"/>
          </w:pPr>
        </w:pPrChange>
      </w:pPr>
      <w:del w:id="604" w:author="Parker Malek" w:date="2024-04-21T16:48:00Z">
        <w:r w:rsidDel="00AA657C">
          <w:rPr>
            <w:rFonts w:ascii="Times New Roman" w:eastAsia="Times New Roman" w:hAnsi="Times New Roman" w:cs="Times New Roman"/>
            <w:color w:val="000000"/>
            <w:sz w:val="24"/>
            <w:szCs w:val="24"/>
          </w:rPr>
          <w:delText xml:space="preserve">The Next Generation Weather Radar (NEXRAD) is a network of 160 high-resolution Doppler radar sites that detects precipitation and atmospheric movement and disseminates data in approximately 5-minute intervals from each site. NEXRAD enables severe storm prediction and is used by researchers and commercial enterprises to study and address the impact of weather across multiple sectors. The NEXRAD radar located at Beale </w:delText>
        </w:r>
        <w:r w:rsidDel="00AA657C">
          <w:rPr>
            <w:rFonts w:ascii="Times New Roman" w:eastAsia="Times New Roman" w:hAnsi="Times New Roman" w:cs="Times New Roman"/>
            <w:sz w:val="24"/>
            <w:szCs w:val="24"/>
          </w:rPr>
          <w:delText>Air Force</w:delText>
        </w:r>
        <w:r w:rsidDel="00AA657C">
          <w:rPr>
            <w:rFonts w:ascii="Times New Roman" w:eastAsia="Times New Roman" w:hAnsi="Times New Roman" w:cs="Times New Roman"/>
            <w:color w:val="000000"/>
            <w:sz w:val="24"/>
            <w:szCs w:val="24"/>
          </w:rPr>
          <w:delText xml:space="preserve"> Base in Yuba City, California </w:delText>
        </w:r>
      </w:del>
      <w:del w:id="605" w:author="Parker Malek" w:date="2024-04-21T15:39:00Z">
        <w:r w:rsidDel="00686492">
          <w:rPr>
            <w:rFonts w:ascii="Times New Roman" w:eastAsia="Times New Roman" w:hAnsi="Times New Roman" w:cs="Times New Roman"/>
            <w:color w:val="000000"/>
            <w:sz w:val="24"/>
            <w:szCs w:val="24"/>
          </w:rPr>
          <w:delText>will be</w:delText>
        </w:r>
      </w:del>
      <w:del w:id="606" w:author="Parker Malek" w:date="2024-04-21T16:48:00Z">
        <w:r w:rsidDel="00AA657C">
          <w:rPr>
            <w:rFonts w:ascii="Times New Roman" w:eastAsia="Times New Roman" w:hAnsi="Times New Roman" w:cs="Times New Roman"/>
            <w:color w:val="000000"/>
            <w:sz w:val="24"/>
            <w:szCs w:val="24"/>
          </w:rPr>
          <w:delText xml:space="preserve"> used to identify sub-hourly mesoscale features associated with each precipitation pulse </w:delText>
        </w:r>
        <w:r w:rsidDel="00AA657C">
          <w:rPr>
            <w:rFonts w:ascii="Times New Roman" w:eastAsia="Times New Roman" w:hAnsi="Times New Roman" w:cs="Times New Roman"/>
            <w:sz w:val="24"/>
            <w:szCs w:val="24"/>
          </w:rPr>
          <w:delText>identified in this study</w:delText>
        </w:r>
        <w:r w:rsidDel="00AA657C">
          <w:rPr>
            <w:rFonts w:ascii="Times New Roman" w:eastAsia="Times New Roman" w:hAnsi="Times New Roman" w:cs="Times New Roman"/>
            <w:color w:val="000000"/>
            <w:sz w:val="24"/>
            <w:szCs w:val="24"/>
          </w:rPr>
          <w:delText xml:space="preserve">. </w:delText>
        </w:r>
      </w:del>
      <w:del w:id="607" w:author="Parker Malek" w:date="2024-04-21T15:51:00Z">
        <w:r w:rsidDel="00E810EA">
          <w:rPr>
            <w:rFonts w:ascii="Times New Roman" w:eastAsia="Times New Roman" w:hAnsi="Times New Roman" w:cs="Times New Roman"/>
            <w:color w:val="000000"/>
            <w:sz w:val="24"/>
            <w:szCs w:val="24"/>
          </w:rPr>
          <w:delText xml:space="preserve">High intensity, short duration extreme rainfall events often occur at this temporal resolution, making the 5-minute intervals of the NEXRAD network imperative for this analysis. </w:delText>
        </w:r>
      </w:del>
    </w:p>
    <w:p w14:paraId="584E88B5" w14:textId="11FB76D1" w:rsidR="006E251F" w:rsidDel="00325EFD" w:rsidRDefault="006E251F">
      <w:pPr>
        <w:pBdr>
          <w:top w:val="nil"/>
          <w:left w:val="nil"/>
          <w:bottom w:val="nil"/>
          <w:right w:val="nil"/>
          <w:between w:val="nil"/>
        </w:pBdr>
        <w:spacing w:line="240" w:lineRule="auto"/>
        <w:jc w:val="center"/>
        <w:rPr>
          <w:del w:id="608" w:author="Parker Malek" w:date="2024-04-21T16:05:00Z"/>
          <w:rFonts w:ascii="Times New Roman" w:eastAsia="Times New Roman" w:hAnsi="Times New Roman" w:cs="Times New Roman"/>
          <w:color w:val="000000"/>
          <w:sz w:val="24"/>
          <w:szCs w:val="24"/>
        </w:rPr>
        <w:pPrChange w:id="609" w:author="Parker Malek" w:date="2024-04-21T16:48:00Z">
          <w:pPr>
            <w:pBdr>
              <w:top w:val="nil"/>
              <w:left w:val="nil"/>
              <w:bottom w:val="nil"/>
              <w:right w:val="nil"/>
              <w:between w:val="nil"/>
            </w:pBdr>
            <w:spacing w:line="240" w:lineRule="auto"/>
            <w:ind w:firstLine="720"/>
            <w:jc w:val="center"/>
          </w:pPr>
        </w:pPrChange>
      </w:pPr>
    </w:p>
    <w:p w14:paraId="57DF645D" w14:textId="778262B3" w:rsidR="006E251F" w:rsidDel="00325EFD" w:rsidRDefault="00DA6ACA">
      <w:pPr>
        <w:pBdr>
          <w:top w:val="nil"/>
          <w:left w:val="nil"/>
          <w:bottom w:val="nil"/>
          <w:right w:val="nil"/>
          <w:between w:val="nil"/>
        </w:pBdr>
        <w:spacing w:line="240" w:lineRule="auto"/>
        <w:jc w:val="center"/>
        <w:rPr>
          <w:del w:id="610" w:author="Parker Malek" w:date="2024-04-21T16:05:00Z"/>
          <w:rFonts w:ascii="Times New Roman" w:eastAsia="Times New Roman" w:hAnsi="Times New Roman" w:cs="Times New Roman"/>
          <w:color w:val="000000"/>
          <w:sz w:val="24"/>
          <w:szCs w:val="24"/>
        </w:rPr>
        <w:pPrChange w:id="611" w:author="Parker Malek" w:date="2024-04-21T16:48:00Z">
          <w:pPr>
            <w:pBdr>
              <w:top w:val="nil"/>
              <w:left w:val="nil"/>
              <w:bottom w:val="nil"/>
              <w:right w:val="nil"/>
              <w:between w:val="nil"/>
            </w:pBdr>
            <w:spacing w:line="240" w:lineRule="auto"/>
            <w:ind w:firstLine="720"/>
            <w:jc w:val="center"/>
          </w:pPr>
        </w:pPrChange>
      </w:pPr>
      <w:del w:id="612" w:author="Parker Malek" w:date="2024-04-21T14:20:00Z">
        <w:r w:rsidDel="000943CA">
          <w:rPr>
            <w:rFonts w:ascii="Times New Roman" w:eastAsia="Times New Roman" w:hAnsi="Times New Roman" w:cs="Times New Roman"/>
            <w:noProof/>
            <w:sz w:val="24"/>
            <w:szCs w:val="24"/>
          </w:rPr>
          <w:drawing>
            <wp:inline distT="114300" distB="114300" distL="114300" distR="114300" wp14:anchorId="2272BE3F" wp14:editId="0927A67A">
              <wp:extent cx="4962525" cy="49625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962525" cy="4962525"/>
                      </a:xfrm>
                      <a:prstGeom prst="rect">
                        <a:avLst/>
                      </a:prstGeom>
                      <a:ln/>
                    </pic:spPr>
                  </pic:pic>
                </a:graphicData>
              </a:graphic>
            </wp:inline>
          </w:drawing>
        </w:r>
      </w:del>
    </w:p>
    <w:p w14:paraId="301A311B" w14:textId="7709F096" w:rsidR="006E251F" w:rsidDel="00325EFD" w:rsidRDefault="00DA6ACA">
      <w:pPr>
        <w:pBdr>
          <w:top w:val="nil"/>
          <w:left w:val="nil"/>
          <w:bottom w:val="nil"/>
          <w:right w:val="nil"/>
          <w:between w:val="nil"/>
        </w:pBdr>
        <w:spacing w:line="240" w:lineRule="auto"/>
        <w:jc w:val="center"/>
        <w:rPr>
          <w:del w:id="613" w:author="Parker Malek" w:date="2024-04-21T16:05:00Z"/>
          <w:rFonts w:ascii="Times New Roman" w:eastAsia="Times New Roman" w:hAnsi="Times New Roman" w:cs="Times New Roman"/>
          <w:b/>
          <w:i/>
          <w:color w:val="000000"/>
          <w:sz w:val="24"/>
          <w:szCs w:val="24"/>
        </w:rPr>
      </w:pPr>
      <w:del w:id="614" w:author="Parker Malek" w:date="2024-04-21T16:05:00Z">
        <w:r w:rsidDel="00325EFD">
          <w:rPr>
            <w:rFonts w:ascii="Times New Roman" w:eastAsia="Times New Roman" w:hAnsi="Times New Roman" w:cs="Times New Roman"/>
            <w:color w:val="000000"/>
            <w:sz w:val="20"/>
            <w:szCs w:val="20"/>
          </w:rPr>
          <w:delText xml:space="preserve">Figure 2. NEXRAD Reflectivity at Beale </w:delText>
        </w:r>
        <w:r w:rsidDel="00325EFD">
          <w:rPr>
            <w:rFonts w:ascii="Times New Roman" w:eastAsia="Times New Roman" w:hAnsi="Times New Roman" w:cs="Times New Roman"/>
            <w:sz w:val="20"/>
            <w:szCs w:val="20"/>
          </w:rPr>
          <w:delText>Air Force</w:delText>
        </w:r>
        <w:r w:rsidDel="00325EFD">
          <w:rPr>
            <w:rFonts w:ascii="Times New Roman" w:eastAsia="Times New Roman" w:hAnsi="Times New Roman" w:cs="Times New Roman"/>
            <w:color w:val="000000"/>
            <w:sz w:val="20"/>
            <w:szCs w:val="20"/>
          </w:rPr>
          <w:delText xml:space="preserve"> Base on February 7</w:delText>
        </w:r>
        <w:r w:rsidDel="00325EFD">
          <w:rPr>
            <w:rFonts w:ascii="Times New Roman" w:eastAsia="Times New Roman" w:hAnsi="Times New Roman" w:cs="Times New Roman"/>
            <w:color w:val="000000"/>
            <w:sz w:val="20"/>
            <w:szCs w:val="20"/>
            <w:vertAlign w:val="superscript"/>
          </w:rPr>
          <w:delText>th</w:delText>
        </w:r>
        <w:r w:rsidDel="00325EFD">
          <w:rPr>
            <w:rFonts w:ascii="Times New Roman" w:eastAsia="Times New Roman" w:hAnsi="Times New Roman" w:cs="Times New Roman"/>
            <w:color w:val="000000"/>
            <w:sz w:val="20"/>
            <w:szCs w:val="20"/>
          </w:rPr>
          <w:delText>, 2017 at 7:03 UTC</w:delText>
        </w:r>
      </w:del>
    </w:p>
    <w:p w14:paraId="77DAB32B" w14:textId="77777777" w:rsidR="006E251F" w:rsidDel="007E3C53" w:rsidRDefault="006E251F" w:rsidP="00AA657C">
      <w:pPr>
        <w:pBdr>
          <w:top w:val="nil"/>
          <w:left w:val="nil"/>
          <w:bottom w:val="nil"/>
          <w:right w:val="nil"/>
          <w:between w:val="nil"/>
        </w:pBdr>
        <w:spacing w:line="240" w:lineRule="auto"/>
        <w:rPr>
          <w:del w:id="615" w:author="Parker Malek" w:date="2024-04-21T18:16:00Z"/>
          <w:rFonts w:ascii="Times New Roman" w:eastAsia="Times New Roman" w:hAnsi="Times New Roman" w:cs="Times New Roman"/>
          <w:color w:val="000000"/>
          <w:sz w:val="24"/>
          <w:szCs w:val="24"/>
        </w:rPr>
      </w:pPr>
    </w:p>
    <w:p w14:paraId="1C187B13" w14:textId="77777777" w:rsidR="006E251F" w:rsidRDefault="006E251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2364484" w14:textId="320073D3" w:rsidR="006E251F" w:rsidRDefault="00DA6ACA">
      <w:pPr>
        <w:pStyle w:val="Heading1"/>
        <w:rPr>
          <w:ins w:id="616" w:author="Parker Malek" w:date="2024-04-14T15:33:00Z"/>
        </w:rPr>
      </w:pPr>
      <w:del w:id="617" w:author="Parker Malek" w:date="2024-04-14T15:33:00Z">
        <w:r w:rsidDel="006E6F63">
          <w:delText>Preliminary Results:</w:delText>
        </w:r>
      </w:del>
      <w:ins w:id="618" w:author="Parker Malek" w:date="2024-04-14T15:33:00Z">
        <w:r w:rsidR="006E6F63">
          <w:t>Characterization Results:</w:t>
        </w:r>
      </w:ins>
    </w:p>
    <w:p w14:paraId="161E7604" w14:textId="3EF5BE30" w:rsidR="00325EFD" w:rsidRDefault="00C73EC7" w:rsidP="00325EFD">
      <w:pPr>
        <w:pBdr>
          <w:top w:val="nil"/>
          <w:left w:val="nil"/>
          <w:bottom w:val="nil"/>
          <w:right w:val="nil"/>
          <w:between w:val="nil"/>
        </w:pBdr>
        <w:spacing w:line="240" w:lineRule="auto"/>
        <w:ind w:firstLine="720"/>
        <w:rPr>
          <w:ins w:id="619" w:author="Parker Malek" w:date="2024-04-21T16:05:00Z"/>
          <w:rFonts w:ascii="Times New Roman" w:eastAsia="Times New Roman" w:hAnsi="Times New Roman" w:cs="Times New Roman"/>
          <w:color w:val="000000"/>
          <w:sz w:val="24"/>
          <w:szCs w:val="24"/>
        </w:rPr>
      </w:pPr>
      <w:ins w:id="620" w:author="Parker Malek" w:date="2024-04-21T20:21:00Z">
        <w:r>
          <w:rPr>
            <w:rFonts w:ascii="Times New Roman" w:eastAsia="Times New Roman" w:hAnsi="Times New Roman" w:cs="Times New Roman"/>
            <w:color w:val="000000"/>
            <w:sz w:val="24"/>
            <w:szCs w:val="24"/>
          </w:rPr>
          <w:t>Several m</w:t>
        </w:r>
      </w:ins>
      <w:ins w:id="621" w:author="Parker Malek" w:date="2024-04-21T16:05:00Z">
        <w:r w:rsidR="00325EFD">
          <w:rPr>
            <w:rFonts w:ascii="Times New Roman" w:eastAsia="Times New Roman" w:hAnsi="Times New Roman" w:cs="Times New Roman"/>
            <w:color w:val="000000"/>
            <w:sz w:val="24"/>
            <w:szCs w:val="24"/>
          </w:rPr>
          <w:t xml:space="preserve">eteorological drivers </w:t>
        </w:r>
      </w:ins>
      <w:ins w:id="622" w:author="Parker Malek" w:date="2024-04-21T20:21:00Z">
        <w:r>
          <w:rPr>
            <w:rFonts w:ascii="Times New Roman" w:eastAsia="Times New Roman" w:hAnsi="Times New Roman" w:cs="Times New Roman"/>
            <w:color w:val="000000"/>
            <w:sz w:val="24"/>
            <w:szCs w:val="24"/>
          </w:rPr>
          <w:t xml:space="preserve">of the rainfall pulses during the AR events </w:t>
        </w:r>
      </w:ins>
      <w:ins w:id="623" w:author="Parker Malek" w:date="2024-04-21T16:05:00Z">
        <w:r w:rsidR="00325EFD">
          <w:rPr>
            <w:rFonts w:ascii="Times New Roman" w:eastAsia="Times New Roman" w:hAnsi="Times New Roman" w:cs="Times New Roman"/>
            <w:color w:val="000000"/>
            <w:sz w:val="24"/>
            <w:szCs w:val="24"/>
          </w:rPr>
          <w:t xml:space="preserve">were identified for the </w:t>
        </w:r>
        <w:del w:id="624" w:author="Parker Malek [2]" w:date="2024-04-28T17:29:00Z">
          <w:r w:rsidR="00325EFD" w:rsidDel="0019343A">
            <w:rPr>
              <w:rFonts w:ascii="Times New Roman" w:eastAsia="Times New Roman" w:hAnsi="Times New Roman" w:cs="Times New Roman"/>
              <w:color w:val="000000"/>
              <w:sz w:val="24"/>
              <w:szCs w:val="24"/>
            </w:rPr>
            <w:delText>pulses</w:delText>
          </w:r>
        </w:del>
      </w:ins>
      <w:ins w:id="625" w:author="Parker Malek [2]" w:date="2024-04-28T17:29:00Z">
        <w:r w:rsidR="0019343A">
          <w:rPr>
            <w:rFonts w:ascii="Times New Roman" w:eastAsia="Times New Roman" w:hAnsi="Times New Roman" w:cs="Times New Roman"/>
            <w:color w:val="000000"/>
            <w:sz w:val="24"/>
            <w:szCs w:val="24"/>
          </w:rPr>
          <w:t>pulses i</w:t>
        </w:r>
      </w:ins>
      <w:ins w:id="626" w:author="Parker Malek" w:date="2024-04-21T16:05:00Z">
        <w:del w:id="627" w:author="Parker Malek [2]" w:date="2024-04-28T17:29:00Z">
          <w:r w:rsidR="00325EFD" w:rsidDel="0019343A">
            <w:rPr>
              <w:rFonts w:ascii="Times New Roman" w:eastAsia="Times New Roman" w:hAnsi="Times New Roman" w:cs="Times New Roman"/>
              <w:color w:val="000000"/>
              <w:sz w:val="24"/>
              <w:szCs w:val="24"/>
            </w:rPr>
            <w:delText xml:space="preserve"> </w:delText>
          </w:r>
          <w:commentRangeStart w:id="628"/>
          <w:commentRangeStart w:id="629"/>
          <w:commentRangeStart w:id="630"/>
          <w:commentRangeStart w:id="631"/>
          <w:r w:rsidR="00325EFD" w:rsidDel="0019343A">
            <w:rPr>
              <w:rFonts w:ascii="Times New Roman" w:eastAsia="Times New Roman" w:hAnsi="Times New Roman" w:cs="Times New Roman"/>
              <w:color w:val="000000"/>
              <w:sz w:val="24"/>
              <w:szCs w:val="24"/>
            </w:rPr>
            <w:delText>i</w:delText>
          </w:r>
        </w:del>
        <w:r w:rsidR="00325EFD">
          <w:rPr>
            <w:rFonts w:ascii="Times New Roman" w:eastAsia="Times New Roman" w:hAnsi="Times New Roman" w:cs="Times New Roman"/>
            <w:color w:val="000000"/>
            <w:sz w:val="24"/>
            <w:szCs w:val="24"/>
          </w:rPr>
          <w:t xml:space="preserve">dentified in this study. </w:t>
        </w:r>
        <w:commentRangeEnd w:id="628"/>
        <w:r w:rsidR="00325EFD">
          <w:rPr>
            <w:rStyle w:val="CommentReference"/>
          </w:rPr>
          <w:commentReference w:id="628"/>
        </w:r>
        <w:commentRangeEnd w:id="629"/>
        <w:r w:rsidR="00325EFD">
          <w:rPr>
            <w:rStyle w:val="CommentReference"/>
          </w:rPr>
          <w:commentReference w:id="629"/>
        </w:r>
        <w:commentRangeEnd w:id="630"/>
        <w:r w:rsidR="00325EFD">
          <w:rPr>
            <w:rStyle w:val="CommentReference"/>
          </w:rPr>
          <w:commentReference w:id="630"/>
        </w:r>
        <w:commentRangeEnd w:id="631"/>
        <w:r w:rsidR="00325EFD">
          <w:rPr>
            <w:rStyle w:val="CommentReference"/>
          </w:rPr>
          <w:commentReference w:id="631"/>
        </w:r>
        <w:r w:rsidR="00325EFD">
          <w:rPr>
            <w:rFonts w:ascii="Times New Roman" w:eastAsia="Times New Roman" w:hAnsi="Times New Roman" w:cs="Times New Roman"/>
            <w:color w:val="000000"/>
            <w:sz w:val="24"/>
            <w:szCs w:val="24"/>
          </w:rPr>
          <w:t xml:space="preserve">Primary drivers of precipitation </w:t>
        </w:r>
      </w:ins>
      <w:ins w:id="632" w:author="Parker Malek" w:date="2024-04-21T20:19:00Z">
        <w:r>
          <w:rPr>
            <w:rFonts w:ascii="Times New Roman" w:eastAsia="Times New Roman" w:hAnsi="Times New Roman" w:cs="Times New Roman"/>
            <w:color w:val="000000"/>
            <w:sz w:val="24"/>
            <w:szCs w:val="24"/>
          </w:rPr>
          <w:t>include frontal passages</w:t>
        </w:r>
      </w:ins>
      <w:ins w:id="633" w:author="Parker Malek" w:date="2024-04-21T21:22:00Z">
        <w:r w:rsidR="000107DB">
          <w:rPr>
            <w:rFonts w:ascii="Times New Roman" w:eastAsia="Times New Roman" w:hAnsi="Times New Roman" w:cs="Times New Roman"/>
            <w:color w:val="000000"/>
            <w:sz w:val="24"/>
            <w:szCs w:val="24"/>
          </w:rPr>
          <w:t xml:space="preserve"> and </w:t>
        </w:r>
      </w:ins>
      <w:ins w:id="634" w:author="Parker Malek" w:date="2024-04-21T20:19:00Z">
        <w:r>
          <w:rPr>
            <w:rFonts w:ascii="Times New Roman" w:eastAsia="Times New Roman" w:hAnsi="Times New Roman" w:cs="Times New Roman"/>
            <w:color w:val="000000"/>
            <w:sz w:val="24"/>
            <w:szCs w:val="24"/>
          </w:rPr>
          <w:t xml:space="preserve">mesoscale convective systems and </w:t>
        </w:r>
      </w:ins>
      <w:ins w:id="635" w:author="Parker Malek" w:date="2024-04-21T21:00:00Z">
        <w:r w:rsidR="003917A7">
          <w:rPr>
            <w:rFonts w:ascii="Times New Roman" w:eastAsia="Times New Roman" w:hAnsi="Times New Roman" w:cs="Times New Roman"/>
            <w:color w:val="000000"/>
            <w:sz w:val="24"/>
            <w:szCs w:val="24"/>
          </w:rPr>
          <w:t xml:space="preserve">prolonged </w:t>
        </w:r>
      </w:ins>
      <w:ins w:id="636" w:author="Parker Malek" w:date="2024-04-21T21:22:00Z">
        <w:r w:rsidR="00F13A14">
          <w:rPr>
            <w:rFonts w:ascii="Times New Roman" w:eastAsia="Times New Roman" w:hAnsi="Times New Roman" w:cs="Times New Roman"/>
            <w:color w:val="000000"/>
            <w:sz w:val="24"/>
            <w:szCs w:val="24"/>
          </w:rPr>
          <w:t>lows</w:t>
        </w:r>
      </w:ins>
      <w:ins w:id="637" w:author="Parker Malek" w:date="2024-04-21T21:21:00Z">
        <w:r w:rsidR="005B1B23">
          <w:rPr>
            <w:rFonts w:ascii="Times New Roman" w:eastAsia="Times New Roman" w:hAnsi="Times New Roman" w:cs="Times New Roman"/>
            <w:color w:val="000000"/>
            <w:sz w:val="24"/>
            <w:szCs w:val="24"/>
          </w:rPr>
          <w:t xml:space="preserve"> over the re</w:t>
        </w:r>
      </w:ins>
      <w:ins w:id="638" w:author="Parker Malek" w:date="2024-04-21T21:22:00Z">
        <w:r w:rsidR="005B1B23">
          <w:rPr>
            <w:rFonts w:ascii="Times New Roman" w:eastAsia="Times New Roman" w:hAnsi="Times New Roman" w:cs="Times New Roman"/>
            <w:color w:val="000000"/>
            <w:sz w:val="24"/>
            <w:szCs w:val="24"/>
          </w:rPr>
          <w:t xml:space="preserve">gion. </w:t>
        </w:r>
      </w:ins>
    </w:p>
    <w:p w14:paraId="0EAF68EC" w14:textId="77777777" w:rsidR="006E6F63" w:rsidRDefault="006E6F63">
      <w:pPr>
        <w:rPr>
          <w:ins w:id="639" w:author="Parker Malek" w:date="2024-04-21T16:05:00Z"/>
        </w:rPr>
      </w:pPr>
    </w:p>
    <w:p w14:paraId="33572185" w14:textId="77777777" w:rsidR="00325EFD" w:rsidRDefault="00325EFD">
      <w:pPr>
        <w:rPr>
          <w:ins w:id="640" w:author="Parker Malek" w:date="2024-04-21T14:16:00Z"/>
        </w:rPr>
      </w:pPr>
    </w:p>
    <w:p w14:paraId="2FAB09E2" w14:textId="77777777" w:rsidR="00837A8B" w:rsidRDefault="00837A8B">
      <w:pPr>
        <w:rPr>
          <w:ins w:id="641" w:author="Parker Malek" w:date="2024-04-21T14:16:00Z"/>
        </w:rPr>
      </w:pPr>
    </w:p>
    <w:p w14:paraId="47BC1E1F" w14:textId="2B5933D7" w:rsidR="00837A8B" w:rsidRDefault="00837A8B">
      <w:pPr>
        <w:jc w:val="center"/>
        <w:rPr>
          <w:ins w:id="642" w:author="Parker Malek" w:date="2024-04-21T21:29:00Z"/>
          <w:noProof/>
        </w:rPr>
        <w:pPrChange w:id="643" w:author="Parker Malek [2]" w:date="2024-04-29T20:12:00Z">
          <w:pPr/>
        </w:pPrChange>
      </w:pPr>
      <w:ins w:id="644" w:author="Parker Malek" w:date="2024-04-21T14:16:00Z">
        <w:del w:id="645" w:author="Parker Malek [2]" w:date="2024-04-29T20:12:00Z">
          <w:r w:rsidDel="001E0629">
            <w:rPr>
              <w:noProof/>
            </w:rPr>
            <w:lastRenderedPageBreak/>
            <w:drawing>
              <wp:inline distT="0" distB="0" distL="0" distR="0" wp14:anchorId="7C2D372A" wp14:editId="1AFF9643">
                <wp:extent cx="5943600" cy="5943600"/>
                <wp:effectExtent l="152400" t="152400" r="342900" b="342900"/>
                <wp:docPr id="192193349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3491" name="Picture 1" descr="A screenshot of a ma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del>
      </w:ins>
      <w:ins w:id="646" w:author="Parker Malek [2]" w:date="2024-04-29T20:12:00Z">
        <w:r w:rsidR="001E0629" w:rsidRPr="001E0629">
          <w:rPr>
            <w:noProof/>
          </w:rPr>
          <w:drawing>
            <wp:inline distT="0" distB="0" distL="0" distR="0" wp14:anchorId="5EC25939" wp14:editId="7F376D3F">
              <wp:extent cx="5943600" cy="5943600"/>
              <wp:effectExtent l="152400" t="152400" r="361950" b="361950"/>
              <wp:docPr id="3" name="Picture 3" descr="G:\NCFR Thesis\NCFR_Thesis\combined_kove_20172214_20172414\KDAX20170203_070612_V06_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CFR Thesis\NCFR_Thesis\combined_kove_20172214_20172414\KDAX20170203_070612_V06_pape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1957D9FC" w14:textId="77777777" w:rsidR="000107DB" w:rsidRPr="000107DB" w:rsidRDefault="000107DB" w:rsidP="000107DB">
      <w:pPr>
        <w:rPr>
          <w:ins w:id="647" w:author="Parker Malek" w:date="2024-04-21T21:29:00Z"/>
          <w:rPrChange w:id="648" w:author="Parker Malek" w:date="2024-04-21T21:29:00Z">
            <w:rPr>
              <w:ins w:id="649" w:author="Parker Malek" w:date="2024-04-21T21:29:00Z"/>
              <w:noProof/>
            </w:rPr>
          </w:rPrChange>
        </w:rPr>
      </w:pPr>
    </w:p>
    <w:p w14:paraId="2263920B" w14:textId="0FB3971B" w:rsidR="000107DB" w:rsidRPr="000107DB" w:rsidRDefault="000107DB">
      <w:pPr>
        <w:rPr>
          <w:ins w:id="650" w:author="Parker Malek" w:date="2024-04-21T14:16:00Z"/>
        </w:rPr>
      </w:pPr>
      <w:ins w:id="651" w:author="Parker Malek" w:date="2024-04-21T21:29:00Z">
        <w:r>
          <w:t xml:space="preserve">The system that contributed to this </w:t>
        </w:r>
        <w:del w:id="652" w:author="Parker Malek [2]" w:date="2024-04-25T17:19:00Z">
          <w:r w:rsidR="003131B2" w:rsidDel="006E5BC5">
            <w:delText>system</w:delText>
          </w:r>
        </w:del>
      </w:ins>
      <w:ins w:id="653" w:author="Parker Malek [2]" w:date="2024-04-25T17:19:00Z">
        <w:r w:rsidR="006E5BC5">
          <w:t>pulse</w:t>
        </w:r>
      </w:ins>
      <w:ins w:id="654" w:author="Parker Malek" w:date="2024-04-21T21:29:00Z">
        <w:r w:rsidR="003131B2">
          <w:t xml:space="preserve"> was prolonged, lasting </w:t>
        </w:r>
      </w:ins>
      <w:ins w:id="655" w:author="Parker Malek" w:date="2024-04-21T21:36:00Z">
        <w:r w:rsidR="00404822">
          <w:t xml:space="preserve">over 2 days. </w:t>
        </w:r>
        <w:del w:id="656" w:author="Parker Malek [2]" w:date="2024-04-25T17:17:00Z">
          <w:r w:rsidR="00404822" w:rsidDel="006E5BC5">
            <w:delText xml:space="preserve">It was </w:delText>
          </w:r>
        </w:del>
      </w:ins>
      <w:ins w:id="657" w:author="Parker Malek [2]" w:date="2024-04-25T17:17:00Z">
        <w:r w:rsidR="006E5BC5">
          <w:t xml:space="preserve">Starting on </w:t>
        </w:r>
      </w:ins>
      <w:ins w:id="658" w:author="Parker Malek [2]" w:date="2024-04-25T17:18:00Z">
        <w:r w:rsidR="006E5BC5">
          <w:t>February</w:t>
        </w:r>
      </w:ins>
      <w:ins w:id="659" w:author="Parker Malek [2]" w:date="2024-04-25T17:17:00Z">
        <w:r w:rsidR="006E5BC5">
          <w:t xml:space="preserve"> 2</w:t>
        </w:r>
        <w:r w:rsidR="006E5BC5" w:rsidRPr="006E5BC5">
          <w:rPr>
            <w:vertAlign w:val="superscript"/>
            <w:rPrChange w:id="660" w:author="Parker Malek [2]" w:date="2024-04-25T17:18:00Z">
              <w:rPr/>
            </w:rPrChange>
          </w:rPr>
          <w:t>n</w:t>
        </w:r>
      </w:ins>
      <w:ins w:id="661" w:author="Parker Malek [2]" w:date="2024-04-25T17:18:00Z">
        <w:r w:rsidR="006E5BC5" w:rsidRPr="006E5BC5">
          <w:rPr>
            <w:vertAlign w:val="superscript"/>
            <w:rPrChange w:id="662" w:author="Parker Malek [2]" w:date="2024-04-25T17:18:00Z">
              <w:rPr/>
            </w:rPrChange>
          </w:rPr>
          <w:t>d</w:t>
        </w:r>
      </w:ins>
      <w:ins w:id="663" w:author="Parker Malek [2]" w:date="2024-04-25T17:20:00Z">
        <w:r w:rsidR="006E5BC5">
          <w:t xml:space="preserve">, </w:t>
        </w:r>
      </w:ins>
      <w:ins w:id="664" w:author="Parker Malek [2]" w:date="2024-04-25T17:18:00Z">
        <w:r w:rsidR="006E5BC5">
          <w:t xml:space="preserve">a strong </w:t>
        </w:r>
      </w:ins>
      <w:ins w:id="665" w:author="Parker Malek [2]" w:date="2024-04-25T17:19:00Z">
        <w:r w:rsidR="006E5BC5">
          <w:t xml:space="preserve">convective system </w:t>
        </w:r>
      </w:ins>
      <w:ins w:id="666" w:author="Parker Malek [2]" w:date="2024-04-25T17:21:00Z">
        <w:r w:rsidR="006E5BC5">
          <w:t xml:space="preserve">associated with a low pressure system </w:t>
        </w:r>
      </w:ins>
      <w:ins w:id="667" w:author="Parker Malek [2]" w:date="2024-04-25T17:19:00Z">
        <w:r w:rsidR="006E5BC5">
          <w:t>move</w:t>
        </w:r>
      </w:ins>
      <w:ins w:id="668" w:author="Parker Malek [2]" w:date="2024-04-25T17:22:00Z">
        <w:r w:rsidR="004106B8">
          <w:t>d</w:t>
        </w:r>
      </w:ins>
      <w:ins w:id="669" w:author="Parker Malek [2]" w:date="2024-04-25T17:19:00Z">
        <w:r w:rsidR="006E5BC5">
          <w:t xml:space="preserve"> ashore, </w:t>
        </w:r>
      </w:ins>
      <w:ins w:id="670" w:author="Parker Malek [2]" w:date="2024-04-25T17:20:00Z">
        <w:r w:rsidR="006E5BC5">
          <w:t xml:space="preserve">leading to an initial pulse of precipitation </w:t>
        </w:r>
      </w:ins>
      <w:ins w:id="671" w:author="Parker Malek [2]" w:date="2024-04-25T17:22:00Z">
        <w:r w:rsidR="004106B8">
          <w:t xml:space="preserve">at 12:00 UTC. Smaller scale convection </w:t>
        </w:r>
      </w:ins>
      <w:ins w:id="672" w:author="Parker Malek [2]" w:date="2024-04-25T17:24:00Z">
        <w:r w:rsidR="009537AF">
          <w:t>followed for a few hours. A second an</w:t>
        </w:r>
      </w:ins>
      <w:ins w:id="673" w:author="Parker Malek [2]" w:date="2024-04-25T17:26:00Z">
        <w:r w:rsidR="009537AF">
          <w:t>d</w:t>
        </w:r>
      </w:ins>
      <w:ins w:id="674" w:author="Parker Malek [2]" w:date="2024-04-25T17:24:00Z">
        <w:r w:rsidR="009537AF">
          <w:t xml:space="preserve"> stronger round of </w:t>
        </w:r>
      </w:ins>
      <w:ins w:id="675" w:author="Parker Malek [2]" w:date="2024-04-25T17:28:00Z">
        <w:r w:rsidR="009537AF">
          <w:t xml:space="preserve">convective </w:t>
        </w:r>
      </w:ins>
      <w:ins w:id="676" w:author="Parker Malek [2]" w:date="2024-04-25T17:24:00Z">
        <w:r w:rsidR="009537AF">
          <w:t xml:space="preserve">precipitation </w:t>
        </w:r>
      </w:ins>
      <w:ins w:id="677" w:author="Parker Malek [2]" w:date="2024-04-25T17:28:00Z">
        <w:r w:rsidR="009537AF">
          <w:t>started at 22:00</w:t>
        </w:r>
      </w:ins>
      <w:ins w:id="678" w:author="Parker Malek [2]" w:date="2024-04-25T17:30:00Z">
        <w:r w:rsidR="009537AF">
          <w:t xml:space="preserve"> UTC</w:t>
        </w:r>
      </w:ins>
      <w:ins w:id="679" w:author="Parker Malek [2]" w:date="2024-04-25T17:28:00Z">
        <w:r w:rsidR="009537AF">
          <w:t xml:space="preserve"> as the low continues to </w:t>
        </w:r>
      </w:ins>
      <w:ins w:id="680" w:author="Parker Malek [2]" w:date="2024-04-25T17:29:00Z">
        <w:r w:rsidR="009537AF">
          <w:t>propagate</w:t>
        </w:r>
      </w:ins>
      <w:ins w:id="681" w:author="Parker Malek [2]" w:date="2024-04-25T17:31:00Z">
        <w:r w:rsidR="009537AF">
          <w:t>d</w:t>
        </w:r>
      </w:ins>
      <w:ins w:id="682" w:author="Parker Malek [2]" w:date="2024-04-25T17:28:00Z">
        <w:r w:rsidR="009537AF">
          <w:t xml:space="preserve"> over land. The peak of precipitation occurred </w:t>
        </w:r>
      </w:ins>
      <w:ins w:id="683" w:author="Parker Malek [2]" w:date="2024-04-25T17:30:00Z">
        <w:r w:rsidR="009537AF">
          <w:t xml:space="preserve">during this pulse at </w:t>
        </w:r>
      </w:ins>
      <w:ins w:id="684" w:author="Parker Malek [2]" w:date="2024-04-25T17:31:00Z">
        <w:r w:rsidR="009537AF">
          <w:t>7:00 UTC</w:t>
        </w:r>
      </w:ins>
      <w:ins w:id="685" w:author="Parker Malek [2]" w:date="2024-04-28T16:53:00Z">
        <w:r w:rsidR="00E45119">
          <w:t xml:space="preserve"> on February 3rd</w:t>
        </w:r>
      </w:ins>
      <w:ins w:id="686" w:author="Parker Malek [2]" w:date="2024-04-25T17:31:00Z">
        <w:r w:rsidR="009537AF">
          <w:t>.</w:t>
        </w:r>
      </w:ins>
      <w:ins w:id="687" w:author="Parker Malek [2]" w:date="2024-04-25T17:35:00Z">
        <w:r w:rsidR="00AE1B59">
          <w:t xml:space="preserve"> This peak</w:t>
        </w:r>
      </w:ins>
      <w:ins w:id="688" w:author="Parker Malek [2]" w:date="2024-04-25T18:16:00Z">
        <w:r w:rsidR="000949C9">
          <w:t xml:space="preserve"> </w:t>
        </w:r>
      </w:ins>
      <w:ins w:id="689" w:author="Parker Malek [2]" w:date="2024-04-28T16:53:00Z">
        <w:r w:rsidR="00A60A0F">
          <w:t xml:space="preserve">was </w:t>
        </w:r>
      </w:ins>
      <w:ins w:id="690" w:author="Parker Malek [2]" w:date="2024-04-25T18:16:00Z">
        <w:r w:rsidR="00897F36">
          <w:t>followed by</w:t>
        </w:r>
        <w:r w:rsidR="000949C9">
          <w:t xml:space="preserve"> </w:t>
        </w:r>
      </w:ins>
      <w:ins w:id="691" w:author="Parker Malek [2]" w:date="2024-04-28T17:01:00Z">
        <w:r w:rsidR="00A60A0F">
          <w:t>residual</w:t>
        </w:r>
      </w:ins>
      <w:ins w:id="692" w:author="Parker Malek [2]" w:date="2024-04-25T18:16:00Z">
        <w:r w:rsidR="000949C9">
          <w:t xml:space="preserve"> precipitation</w:t>
        </w:r>
        <w:r w:rsidR="00E45119">
          <w:t xml:space="preserve"> starting </w:t>
        </w:r>
      </w:ins>
      <w:ins w:id="693" w:author="Parker Malek [2]" w:date="2024-04-28T17:00:00Z">
        <w:r w:rsidR="00A60A0F">
          <w:t>at 11:00 UTC</w:t>
        </w:r>
      </w:ins>
      <w:ins w:id="694" w:author="Parker Malek [2]" w:date="2024-04-28T17:01:00Z">
        <w:r w:rsidR="00A60A0F">
          <w:t xml:space="preserve"> and lasting until 00:00 UTC on </w:t>
        </w:r>
        <w:r w:rsidR="00C474C0">
          <w:t>February</w:t>
        </w:r>
        <w:r w:rsidR="00A60A0F">
          <w:t xml:space="preserve"> 4</w:t>
        </w:r>
        <w:r w:rsidR="00A60A0F" w:rsidRPr="00A60A0F">
          <w:rPr>
            <w:vertAlign w:val="superscript"/>
            <w:rPrChange w:id="695" w:author="Parker Malek [2]" w:date="2024-04-28T17:01:00Z">
              <w:rPr/>
            </w:rPrChange>
          </w:rPr>
          <w:t>th</w:t>
        </w:r>
        <w:r w:rsidR="00A60A0F">
          <w:t xml:space="preserve">. </w:t>
        </w:r>
      </w:ins>
      <w:ins w:id="696" w:author="Parker Malek [2]" w:date="2024-04-28T17:18:00Z">
        <w:r w:rsidR="00897F36">
          <w:t xml:space="preserve">The </w:t>
        </w:r>
        <w:r w:rsidR="00897F36">
          <w:lastRenderedPageBreak/>
          <w:t xml:space="preserve">lack of nonzero precipitation </w:t>
        </w:r>
      </w:ins>
      <w:ins w:id="697" w:author="Parker Malek [2]" w:date="2024-04-28T17:24:00Z">
        <w:r w:rsidR="00897F36">
          <w:t xml:space="preserve">gaps occurring for the duration of the event along </w:t>
        </w:r>
      </w:ins>
      <w:ins w:id="698" w:author="Parker Malek [2]" w:date="2024-04-28T17:59:00Z">
        <w:r w:rsidR="00B84F67">
          <w:t>with singular maxima</w:t>
        </w:r>
      </w:ins>
      <w:ins w:id="699" w:author="Parker Malek [2]" w:date="2024-04-28T17:24:00Z">
        <w:r w:rsidR="00897F36">
          <w:t xml:space="preserve"> of hourly precipitation </w:t>
        </w:r>
      </w:ins>
      <w:ins w:id="700" w:author="Parker Malek [2]" w:date="2024-04-28T17:19:00Z">
        <w:r w:rsidR="00105C03">
          <w:t xml:space="preserve">has led to the classification of entire </w:t>
        </w:r>
      </w:ins>
      <w:ins w:id="701" w:author="Parker Malek [2]" w:date="2024-04-28T17:28:00Z">
        <w:r w:rsidR="00105C03">
          <w:t>synoptic</w:t>
        </w:r>
      </w:ins>
      <w:ins w:id="702" w:author="Parker Malek [2]" w:date="2024-04-28T17:19:00Z">
        <w:r w:rsidR="00105C03">
          <w:t xml:space="preserve"> level event as a pulse event. </w:t>
        </w:r>
      </w:ins>
      <w:ins w:id="703" w:author="Parker Malek [2]" w:date="2024-04-28T17:27:00Z">
        <w:r w:rsidR="00105C03">
          <w:t xml:space="preserve"> </w:t>
        </w:r>
      </w:ins>
    </w:p>
    <w:p w14:paraId="7ED8CED9" w14:textId="4A85D3DE" w:rsidR="00354BB8" w:rsidRDefault="000943CA">
      <w:pPr>
        <w:rPr>
          <w:ins w:id="704" w:author="Parker Malek [2]" w:date="2024-04-28T17:05:00Z"/>
        </w:rPr>
      </w:pPr>
      <w:ins w:id="705" w:author="Parker Malek" w:date="2024-04-21T14:20:00Z">
        <w:del w:id="706" w:author="Parker Malek [2]" w:date="2024-04-29T20:20:00Z">
          <w:r w:rsidDel="00AA0CAA">
            <w:rPr>
              <w:noProof/>
            </w:rPr>
            <w:drawing>
              <wp:inline distT="0" distB="0" distL="0" distR="0" wp14:anchorId="14DD9EF0" wp14:editId="1B3A46A3">
                <wp:extent cx="5943600" cy="5943600"/>
                <wp:effectExtent l="152400" t="152400" r="342900" b="342900"/>
                <wp:docPr id="720492902"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2902" name="Picture 2" descr="A screenshot of a ma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del>
      </w:ins>
      <w:ins w:id="707" w:author="Parker Malek [2]" w:date="2024-04-29T20:20:00Z">
        <w:r w:rsidR="00AA0CAA" w:rsidRPr="00AA0CAA">
          <w:rPr>
            <w:noProof/>
          </w:rPr>
          <w:drawing>
            <wp:inline distT="0" distB="0" distL="0" distR="0" wp14:anchorId="16EC1C8B" wp14:editId="70F63382">
              <wp:extent cx="5943600" cy="5943600"/>
              <wp:effectExtent l="152400" t="152400" r="361950" b="361950"/>
              <wp:docPr id="7" name="Picture 7" descr="G:\NCFR Thesis\NCFR_Thesis\combined_kove_2017268_2017268\KDAX20170206_031329_V06_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NCFR Thesis\NCFR_Thesis\combined_kove_2017268_2017268\KDAX20170206_031329_V06_pap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6454AD6D" w14:textId="6D95AF27" w:rsidR="00837A8B" w:rsidRPr="00354BB8" w:rsidRDefault="00897F36">
      <w:pPr>
        <w:tabs>
          <w:tab w:val="left" w:pos="3382"/>
        </w:tabs>
        <w:rPr>
          <w:ins w:id="708" w:author="Parker Malek" w:date="2024-04-21T14:16:00Z"/>
        </w:rPr>
        <w:pPrChange w:id="709" w:author="Parker Malek [2]" w:date="2024-04-28T17:05:00Z">
          <w:pPr/>
        </w:pPrChange>
      </w:pPr>
      <w:ins w:id="710" w:author="Parker Malek [2]" w:date="2024-04-28T17:16:00Z">
        <w:r>
          <w:t xml:space="preserve">The system </w:t>
        </w:r>
      </w:ins>
      <w:ins w:id="711" w:author="Parker Malek [2]" w:date="2024-04-28T17:18:00Z">
        <w:r>
          <w:t>constitutes</w:t>
        </w:r>
      </w:ins>
      <w:ins w:id="712" w:author="Parker Malek [2]" w:date="2024-04-28T17:16:00Z">
        <w:r>
          <w:t xml:space="preserve"> </w:t>
        </w:r>
      </w:ins>
      <w:ins w:id="713" w:author="Parker Malek [2]" w:date="2024-04-28T17:18:00Z">
        <w:r>
          <w:t xml:space="preserve">the first portion of </w:t>
        </w:r>
        <w:r w:rsidR="008F4CB1">
          <w:t xml:space="preserve">a synoptic level event. </w:t>
        </w:r>
      </w:ins>
      <w:ins w:id="714" w:author="Parker Malek [2]" w:date="2024-04-28T18:02:00Z">
        <w:r w:rsidR="008F4CB1">
          <w:t>The</w:t>
        </w:r>
      </w:ins>
      <w:ins w:id="715" w:author="Parker Malek [2]" w:date="2024-04-28T17:18:00Z">
        <w:r w:rsidR="008F4CB1">
          <w:t xml:space="preserve"> collection of mesoscale pulses found within this</w:t>
        </w:r>
      </w:ins>
      <w:ins w:id="716" w:author="Parker Malek [2]" w:date="2024-04-28T18:02:00Z">
        <w:r w:rsidR="008F4CB1">
          <w:t xml:space="preserve"> event occurred during February 6</w:t>
        </w:r>
        <w:r w:rsidR="008F4CB1" w:rsidRPr="008F4CB1">
          <w:rPr>
            <w:vertAlign w:val="superscript"/>
            <w:rPrChange w:id="717" w:author="Parker Malek [2]" w:date="2024-04-28T18:03:00Z">
              <w:rPr/>
            </w:rPrChange>
          </w:rPr>
          <w:t>th</w:t>
        </w:r>
        <w:r w:rsidR="008F4CB1">
          <w:t xml:space="preserve"> </w:t>
        </w:r>
      </w:ins>
      <w:ins w:id="718" w:author="Parker Malek [2]" w:date="2024-04-28T18:03:00Z">
        <w:r w:rsidR="008F4CB1">
          <w:t>and 7</w:t>
        </w:r>
        <w:r w:rsidR="008F4CB1" w:rsidRPr="008F4CB1">
          <w:rPr>
            <w:vertAlign w:val="superscript"/>
            <w:rPrChange w:id="719" w:author="Parker Malek [2]" w:date="2024-04-28T18:03:00Z">
              <w:rPr/>
            </w:rPrChange>
          </w:rPr>
          <w:t>th</w:t>
        </w:r>
        <w:r w:rsidR="001715B5">
          <w:t xml:space="preserve">. </w:t>
        </w:r>
      </w:ins>
      <w:ins w:id="720" w:author="Parker Malek [2]" w:date="2024-04-28T18:10:00Z">
        <w:r w:rsidR="001715B5">
          <w:t>These events constitute the arrival of one of t</w:t>
        </w:r>
        <w:r w:rsidR="00C74193">
          <w:t>wo atmospheric rivers over Cal</w:t>
        </w:r>
      </w:ins>
      <w:ins w:id="721" w:author="Parker Malek [2]" w:date="2024-04-28T18:12:00Z">
        <w:r w:rsidR="00C74193">
          <w:t>if</w:t>
        </w:r>
      </w:ins>
      <w:ins w:id="722" w:author="Parker Malek [2]" w:date="2024-04-28T18:10:00Z">
        <w:r w:rsidR="001715B5">
          <w:t xml:space="preserve">ornia </w:t>
        </w:r>
        <w:r w:rsidR="00C74193">
          <w:t>and</w:t>
        </w:r>
      </w:ins>
      <w:ins w:id="723" w:author="Parker Malek [2]" w:date="2024-04-28T18:12:00Z">
        <w:r w:rsidR="00C74193">
          <w:t xml:space="preserve"> coincide with</w:t>
        </w:r>
      </w:ins>
      <w:ins w:id="724" w:author="Parker Malek [2]" w:date="2024-04-28T18:10:00Z">
        <w:r w:rsidR="001715B5">
          <w:t xml:space="preserve"> the failure of the Oroville Dam </w:t>
        </w:r>
      </w:ins>
      <w:ins w:id="725" w:author="Parker Malek [2]" w:date="2024-04-28T18:12:00Z">
        <w:r w:rsidR="00C74193">
          <w:t>on</w:t>
        </w:r>
      </w:ins>
      <w:ins w:id="726" w:author="Parker Malek [2]" w:date="2024-04-28T18:10:00Z">
        <w:r w:rsidR="001715B5">
          <w:t xml:space="preserve"> the 7</w:t>
        </w:r>
        <w:r w:rsidR="001715B5" w:rsidRPr="001715B5">
          <w:rPr>
            <w:vertAlign w:val="superscript"/>
            <w:rPrChange w:id="727" w:author="Parker Malek [2]" w:date="2024-04-28T18:11:00Z">
              <w:rPr/>
            </w:rPrChange>
          </w:rPr>
          <w:t>th</w:t>
        </w:r>
        <w:r w:rsidR="001715B5">
          <w:t>.</w:t>
        </w:r>
      </w:ins>
      <w:ins w:id="728" w:author="Parker Malek [2]" w:date="2024-04-28T18:04:00Z">
        <w:r w:rsidR="001715B5">
          <w:t xml:space="preserve"> </w:t>
        </w:r>
      </w:ins>
      <w:ins w:id="729" w:author="Parker Malek [2]" w:date="2024-04-28T18:07:00Z">
        <w:r w:rsidR="003D0882">
          <w:t xml:space="preserve"> The first pulse </w:t>
        </w:r>
      </w:ins>
      <w:ins w:id="730" w:author="Parker Malek [2]" w:date="2024-04-28T18:08:00Z">
        <w:r w:rsidR="001715B5">
          <w:t>maxima</w:t>
        </w:r>
        <w:r w:rsidR="00C74193">
          <w:t xml:space="preserve"> is associated with a vertically oriented band of heavy precipitation that </w:t>
        </w:r>
      </w:ins>
      <w:ins w:id="731" w:author="Parker Malek [2]" w:date="2024-04-28T18:13:00Z">
        <w:r w:rsidR="00C74193">
          <w:t>peaks on 03:00 UTC on the 6</w:t>
        </w:r>
        <w:r w:rsidR="00C74193" w:rsidRPr="00C74193">
          <w:rPr>
            <w:vertAlign w:val="superscript"/>
            <w:rPrChange w:id="732" w:author="Parker Malek [2]" w:date="2024-04-28T18:13:00Z">
              <w:rPr/>
            </w:rPrChange>
          </w:rPr>
          <w:t>th</w:t>
        </w:r>
        <w:r w:rsidR="00382F94">
          <w:t xml:space="preserve"> and quickly dissipates </w:t>
        </w:r>
      </w:ins>
      <w:ins w:id="733" w:author="Parker Malek [2]" w:date="2024-04-28T18:14:00Z">
        <w:r w:rsidR="00382F94">
          <w:t>by 08:00 that same day.</w:t>
        </w:r>
      </w:ins>
      <w:ins w:id="734" w:author="Parker Malek [2]" w:date="2024-04-28T18:29:00Z">
        <w:r w:rsidR="007232A6">
          <w:t xml:space="preserve"> </w:t>
        </w:r>
      </w:ins>
      <w:ins w:id="735" w:author="Parker Malek [2]" w:date="2024-04-28T18:30:00Z">
        <w:r w:rsidR="007232A6">
          <w:t>Relatively strong n</w:t>
        </w:r>
      </w:ins>
      <w:ins w:id="736" w:author="Parker Malek [2]" w:date="2024-04-28T18:29:00Z">
        <w:r w:rsidR="007232A6">
          <w:t>orthwesterly</w:t>
        </w:r>
      </w:ins>
      <w:ins w:id="737" w:author="Parker Malek [2]" w:date="2024-04-28T18:30:00Z">
        <w:r w:rsidR="007232A6">
          <w:t xml:space="preserve"> flow </w:t>
        </w:r>
        <w:r w:rsidR="007232A6">
          <w:lastRenderedPageBreak/>
          <w:t xml:space="preserve">at the surface </w:t>
        </w:r>
      </w:ins>
      <w:ins w:id="738" w:author="Parker Malek [2]" w:date="2024-04-28T18:31:00Z">
        <w:r w:rsidR="007232A6">
          <w:t>along with a</w:t>
        </w:r>
      </w:ins>
      <w:ins w:id="739" w:author="Parker Malek [2]" w:date="2024-04-28T18:25:00Z">
        <w:r w:rsidR="001218E8">
          <w:t xml:space="preserve"> warm conveyor belt of IVT that originates in the tropics primarily drives this pulse</w:t>
        </w:r>
      </w:ins>
      <w:ins w:id="740" w:author="Parker Malek [2]" w:date="2024-04-28T18:24:00Z">
        <w:r w:rsidR="007232A6">
          <w:t>.</w:t>
        </w:r>
        <w:r w:rsidR="00382F94">
          <w:t xml:space="preserve"> </w:t>
        </w:r>
      </w:ins>
    </w:p>
    <w:p w14:paraId="5B2C73A0" w14:textId="057BA4D6" w:rsidR="008231EB" w:rsidRDefault="00503FE3">
      <w:pPr>
        <w:rPr>
          <w:ins w:id="741" w:author="Parker Malek [2]" w:date="2024-04-25T17:47:00Z"/>
        </w:rPr>
      </w:pPr>
      <w:ins w:id="742" w:author="Parker Malek" w:date="2024-04-21T14:22:00Z">
        <w:del w:id="743" w:author="Parker Malek [2]" w:date="2024-04-29T20:22:00Z">
          <w:r w:rsidDel="00B245E1">
            <w:rPr>
              <w:noProof/>
            </w:rPr>
            <w:drawing>
              <wp:inline distT="0" distB="0" distL="0" distR="0" wp14:anchorId="4BB62842" wp14:editId="70E1D0AA">
                <wp:extent cx="5943600" cy="5943600"/>
                <wp:effectExtent l="152400" t="152400" r="361950" b="361950"/>
                <wp:docPr id="2046194944" name="Picture 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94944" name="Picture 3" descr="A screenshot of a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del>
      </w:ins>
      <w:ins w:id="744" w:author="Parker Malek [2]" w:date="2024-04-29T20:22:00Z">
        <w:r w:rsidR="00B245E1" w:rsidRPr="00B245E1">
          <w:rPr>
            <w:noProof/>
          </w:rPr>
          <w:drawing>
            <wp:inline distT="0" distB="0" distL="0" distR="0" wp14:anchorId="4620ED57" wp14:editId="7F63EA70">
              <wp:extent cx="5943600" cy="5943600"/>
              <wp:effectExtent l="152400" t="152400" r="361950" b="361950"/>
              <wp:docPr id="8" name="Picture 8" descr="G:\NCFR Thesis\NCFR_Thesis\combined_kove_20172615_20172715\KBBX20170207_061720_V06_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NCFR Thesis\NCFR_Thesis\combined_kove_20172615_20172715\KBBX20170207_061720_V06_pap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442059AC" w14:textId="28E3EB46" w:rsidR="008231EB" w:rsidRDefault="008231EB" w:rsidP="008231EB">
      <w:pPr>
        <w:rPr>
          <w:ins w:id="745" w:author="Parker Malek [2]" w:date="2024-04-25T17:47:00Z"/>
        </w:rPr>
      </w:pPr>
    </w:p>
    <w:p w14:paraId="6F6AC46D" w14:textId="6FDA0AA9" w:rsidR="006D49E7" w:rsidRDefault="007232A6">
      <w:pPr>
        <w:rPr>
          <w:ins w:id="746" w:author="Parker Malek [2]" w:date="2024-04-28T18:46:00Z"/>
        </w:rPr>
        <w:pPrChange w:id="747" w:author="Parker Malek [2]" w:date="2024-04-25T18:25:00Z">
          <w:pPr>
            <w:pStyle w:val="Heading1"/>
          </w:pPr>
        </w:pPrChange>
      </w:pPr>
      <w:ins w:id="748" w:author="Parker Malek [2]" w:date="2024-04-28T18:26:00Z">
        <w:r>
          <w:t>The second pulse within this synoptic system l</w:t>
        </w:r>
      </w:ins>
      <w:ins w:id="749" w:author="Parker Malek [2]" w:date="2024-04-28T18:27:00Z">
        <w:r>
          <w:t>asts twice as lo</w:t>
        </w:r>
        <w:r w:rsidR="00961867">
          <w:t>ng as the first pulse</w:t>
        </w:r>
        <w:r>
          <w:t xml:space="preserve"> and is associated with</w:t>
        </w:r>
      </w:ins>
      <w:ins w:id="750" w:author="Parker Malek [2]" w:date="2024-04-28T18:32:00Z">
        <w:r w:rsidR="00961867">
          <w:t xml:space="preserve"> </w:t>
        </w:r>
      </w:ins>
      <w:ins w:id="751" w:author="Parker Malek [2]" w:date="2024-04-28T18:36:00Z">
        <w:r w:rsidR="00D52319">
          <w:t>more than triple</w:t>
        </w:r>
      </w:ins>
      <w:ins w:id="752" w:author="Parker Malek [2]" w:date="2024-04-28T18:32:00Z">
        <w:r w:rsidR="00D52319">
          <w:t xml:space="preserve"> the</w:t>
        </w:r>
        <w:r w:rsidR="00961867">
          <w:t xml:space="preserve"> total rainfall</w:t>
        </w:r>
      </w:ins>
      <w:ins w:id="753" w:author="Parker Malek [2]" w:date="2024-04-28T18:27:00Z">
        <w:r>
          <w:t xml:space="preserve"> </w:t>
        </w:r>
      </w:ins>
      <w:ins w:id="754" w:author="Parker Malek [2]" w:date="2024-04-28T18:33:00Z">
        <w:r w:rsidR="00961867">
          <w:t>compared to the first pulse.</w:t>
        </w:r>
      </w:ins>
      <w:ins w:id="755" w:author="Parker Malek [2]" w:date="2024-04-28T18:35:00Z">
        <w:r w:rsidR="00D52319">
          <w:t xml:space="preserve"> Precipitation during this pulse is</w:t>
        </w:r>
      </w:ins>
      <w:ins w:id="756" w:author="Parker Malek [2]" w:date="2024-04-28T18:36:00Z">
        <w:r w:rsidR="00D52319">
          <w:t xml:space="preserve"> more broadform with a </w:t>
        </w:r>
      </w:ins>
      <w:ins w:id="757" w:author="Parker Malek [2]" w:date="2024-04-28T18:39:00Z">
        <w:r w:rsidR="00D52319">
          <w:t>gradual</w:t>
        </w:r>
      </w:ins>
      <w:ins w:id="758" w:author="Parker Malek [2]" w:date="2024-04-28T18:36:00Z">
        <w:r w:rsidR="00D52319">
          <w:t xml:space="preserve"> </w:t>
        </w:r>
      </w:ins>
      <w:ins w:id="759" w:author="Parker Malek [2]" w:date="2024-04-28T18:38:00Z">
        <w:r w:rsidR="00D52319">
          <w:t>increase in precipitation rate</w:t>
        </w:r>
      </w:ins>
      <w:ins w:id="760" w:author="Parker Malek [2]" w:date="2024-04-28T18:37:00Z">
        <w:r w:rsidR="00D52319">
          <w:t xml:space="preserve"> starting in </w:t>
        </w:r>
      </w:ins>
      <w:ins w:id="761" w:author="Parker Malek [2]" w:date="2024-04-28T18:38:00Z">
        <w:r w:rsidR="00D52319">
          <w:t>22:00 UTC on the 6</w:t>
        </w:r>
        <w:r w:rsidR="00D52319" w:rsidRPr="00D52319">
          <w:rPr>
            <w:vertAlign w:val="superscript"/>
            <w:rPrChange w:id="762" w:author="Parker Malek [2]" w:date="2024-04-28T18:39:00Z">
              <w:rPr/>
            </w:rPrChange>
          </w:rPr>
          <w:t>th</w:t>
        </w:r>
      </w:ins>
      <w:ins w:id="763" w:author="Parker Malek [2]" w:date="2024-04-28T18:39:00Z">
        <w:r w:rsidR="00D52319">
          <w:t>,</w:t>
        </w:r>
      </w:ins>
      <w:ins w:id="764" w:author="Parker Malek [2]" w:date="2024-04-28T18:38:00Z">
        <w:r w:rsidR="00D52319">
          <w:t xml:space="preserve"> peaking at</w:t>
        </w:r>
      </w:ins>
      <w:ins w:id="765" w:author="Parker Malek [2]" w:date="2024-04-28T18:37:00Z">
        <w:r w:rsidR="00D52319">
          <w:t xml:space="preserve"> 06:00 UTC on February 7</w:t>
        </w:r>
        <w:r w:rsidR="00D52319" w:rsidRPr="00D52319">
          <w:rPr>
            <w:vertAlign w:val="superscript"/>
            <w:rPrChange w:id="766" w:author="Parker Malek [2]" w:date="2024-04-28T18:39:00Z">
              <w:rPr/>
            </w:rPrChange>
          </w:rPr>
          <w:t>th</w:t>
        </w:r>
      </w:ins>
      <w:ins w:id="767" w:author="Parker Malek [2]" w:date="2024-04-28T18:39:00Z">
        <w:r w:rsidR="00D52319">
          <w:t xml:space="preserve">, and </w:t>
        </w:r>
      </w:ins>
      <w:ins w:id="768" w:author="Parker Malek [2]" w:date="2024-04-28T18:40:00Z">
        <w:r w:rsidR="00D52319">
          <w:t>a gradual decrease in precipitation rate that ends at 14:00 UTC on the 7th</w:t>
        </w:r>
      </w:ins>
      <w:ins w:id="769" w:author="Parker Malek [2]" w:date="2024-04-28T18:39:00Z">
        <w:r w:rsidR="00D52319">
          <w:t>.</w:t>
        </w:r>
      </w:ins>
      <w:ins w:id="770" w:author="Parker Malek [2]" w:date="2024-04-28T18:36:00Z">
        <w:r w:rsidR="00D52319">
          <w:t xml:space="preserve">  </w:t>
        </w:r>
      </w:ins>
      <w:ins w:id="771" w:author="Parker Malek [2]" w:date="2024-04-28T18:35:00Z">
        <w:r w:rsidR="00D52319">
          <w:t xml:space="preserve"> </w:t>
        </w:r>
      </w:ins>
      <w:ins w:id="772" w:author="Parker Malek [2]" w:date="2024-04-28T18:34:00Z">
        <w:r w:rsidR="00237900">
          <w:t xml:space="preserve"> </w:t>
        </w:r>
        <w:r w:rsidR="00237900">
          <w:lastRenderedPageBreak/>
          <w:t>Driving this</w:t>
        </w:r>
        <w:r w:rsidR="00714D87">
          <w:t xml:space="preserve"> pulse is </w:t>
        </w:r>
      </w:ins>
      <w:ins w:id="773" w:author="Parker Malek [2]" w:date="2024-04-28T18:42:00Z">
        <w:r w:rsidR="00714D87">
          <w:t>a</w:t>
        </w:r>
      </w:ins>
      <w:ins w:id="774" w:author="Parker Malek [2]" w:date="2024-04-28T18:41:00Z">
        <w:r w:rsidR="00714D87">
          <w:t xml:space="preserve"> suspected</w:t>
        </w:r>
      </w:ins>
      <w:ins w:id="775" w:author="Parker Malek [2]" w:date="2024-04-28T18:42:00Z">
        <w:r w:rsidR="00714D87">
          <w:t xml:space="preserve"> </w:t>
        </w:r>
      </w:ins>
      <w:ins w:id="776" w:author="Parker Malek [2]" w:date="2024-04-25T17:47:00Z">
        <w:r w:rsidR="008231EB">
          <w:t>mesoscale frontal wave</w:t>
        </w:r>
      </w:ins>
      <w:ins w:id="777" w:author="Parker Malek [2]" w:date="2024-04-28T18:34:00Z">
        <w:r w:rsidR="00237900">
          <w:t xml:space="preserve"> that develops off the coast of California</w:t>
        </w:r>
      </w:ins>
      <w:ins w:id="778" w:author="Parker Malek [2]" w:date="2024-04-28T18:41:00Z">
        <w:r w:rsidR="00714D87">
          <w:t xml:space="preserve"> at 18:00 UTC on the 6th</w:t>
        </w:r>
      </w:ins>
      <w:ins w:id="779" w:author="Parker Malek [2]" w:date="2024-04-25T17:47:00Z">
        <w:r w:rsidR="008231EB">
          <w:t>.</w:t>
        </w:r>
      </w:ins>
      <w:ins w:id="780" w:author="Parker Malek [2]" w:date="2024-04-28T18:42:00Z">
        <w:r w:rsidR="00714D87">
          <w:t xml:space="preserve"> As the frontal wave </w:t>
        </w:r>
      </w:ins>
      <w:ins w:id="781" w:author="Parker Malek [2]" w:date="2024-04-28T18:43:00Z">
        <w:r w:rsidR="00714D87">
          <w:t>approaches</w:t>
        </w:r>
      </w:ins>
      <w:ins w:id="782" w:author="Parker Malek [2]" w:date="2024-04-28T18:42:00Z">
        <w:r w:rsidR="00714D87">
          <w:t>, and</w:t>
        </w:r>
      </w:ins>
      <w:ins w:id="783" w:author="Parker Malek [2]" w:date="2024-04-28T18:44:00Z">
        <w:r w:rsidR="00714D87">
          <w:t xml:space="preserve"> strong pressure gradient form</w:t>
        </w:r>
      </w:ins>
      <w:ins w:id="784" w:author="Parker Malek [2]" w:date="2024-04-28T18:45:00Z">
        <w:r w:rsidR="00714D87">
          <w:t>s</w:t>
        </w:r>
      </w:ins>
      <w:ins w:id="785" w:author="Parker Malek [2]" w:date="2024-04-28T18:46:00Z">
        <w:r w:rsidR="006D49E7">
          <w:t xml:space="preserve"> pushing more precipitation into the region. Because of the warm air moving onshore during this period, this type of atmospheric river system is colloquially known as a “Pineapple Express”.  </w:t>
        </w:r>
        <w:r w:rsidR="006D49E7">
          <w:rPr>
            <w:rStyle w:val="CommentReference"/>
          </w:rPr>
          <w:commentReference w:id="786"/>
        </w:r>
      </w:ins>
    </w:p>
    <w:p w14:paraId="4AC5B405" w14:textId="27E0A363" w:rsidR="00837A8B" w:rsidRPr="008231EB" w:rsidRDefault="00800A52">
      <w:pPr>
        <w:rPr>
          <w:rPrChange w:id="787" w:author="Parker Malek [2]" w:date="2024-04-25T17:47:00Z">
            <w:rPr/>
          </w:rPrChange>
        </w:rPr>
        <w:pPrChange w:id="788" w:author="Parker Malek [2]" w:date="2024-04-25T18:25:00Z">
          <w:pPr>
            <w:pStyle w:val="Heading1"/>
          </w:pPr>
        </w:pPrChange>
      </w:pPr>
      <w:ins w:id="789" w:author="Parker Malek [2]" w:date="2024-04-25T17:50:00Z">
        <w:r>
          <w:t xml:space="preserve"> Show sea level pressure</w:t>
        </w:r>
      </w:ins>
      <w:ins w:id="790" w:author="Parker Malek [2]" w:date="2024-04-25T17:51:00Z">
        <w:r>
          <w:t xml:space="preserve"> zoomed out to show development of mesoscale frontal wave that likely contributed to enhance rainfaill during this event. Overlay contours of SLP over IVT (fairly tight: 1 mb). </w:t>
        </w:r>
      </w:ins>
      <w:ins w:id="791" w:author="Parker Malek [2]" w:date="2024-04-25T17:47:00Z">
        <w:r w:rsidR="008231EB">
          <w:t xml:space="preserve"> </w:t>
        </w:r>
      </w:ins>
      <w:ins w:id="792" w:author="Parker Malek [2]" w:date="2024-04-28T18:32:00Z">
        <w:r w:rsidR="007232A6">
          <w:t xml:space="preserve">This type of atmospheric river system is colloquially known as a “Pineapple Express”.  </w:t>
        </w:r>
        <w:r w:rsidR="007232A6">
          <w:rPr>
            <w:rStyle w:val="CommentReference"/>
          </w:rPr>
          <w:commentReference w:id="793"/>
        </w:r>
      </w:ins>
    </w:p>
    <w:p w14:paraId="68BECBA1" w14:textId="5FE478DC" w:rsidR="007D7E1A" w:rsidRDefault="006A118E" w:rsidP="00026AFE">
      <w:pPr>
        <w:pBdr>
          <w:top w:val="nil"/>
          <w:left w:val="nil"/>
          <w:bottom w:val="nil"/>
          <w:right w:val="nil"/>
          <w:between w:val="nil"/>
        </w:pBdr>
        <w:spacing w:line="240" w:lineRule="auto"/>
        <w:ind w:firstLine="720"/>
        <w:rPr>
          <w:ins w:id="794" w:author="Parker Malek [2]" w:date="2024-04-29T20:55:00Z"/>
          <w:rFonts w:ascii="Times New Roman" w:eastAsia="Times New Roman" w:hAnsi="Times New Roman" w:cs="Times New Roman"/>
          <w:color w:val="000000"/>
          <w:sz w:val="24"/>
          <w:szCs w:val="24"/>
        </w:rPr>
      </w:pPr>
      <w:ins w:id="795" w:author="Parker Malek" w:date="2024-04-21T14:24:00Z">
        <w:del w:id="796" w:author="Parker Malek [2]" w:date="2024-04-29T20:26:00Z">
          <w:r w:rsidDel="00026AFE">
            <w:rPr>
              <w:noProof/>
            </w:rPr>
            <w:drawing>
              <wp:inline distT="0" distB="0" distL="0" distR="0" wp14:anchorId="50E67D7E" wp14:editId="19ED0176">
                <wp:extent cx="5943600" cy="5943600"/>
                <wp:effectExtent l="152400" t="152400" r="361950" b="361950"/>
                <wp:docPr id="175787334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3349" name="Picture 4" descr="A screenshot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del>
      </w:ins>
      <w:ins w:id="797" w:author="Parker Malek [2]" w:date="2024-04-29T20:26:00Z">
        <w:r w:rsidR="00026AFE" w:rsidRPr="00026AFE">
          <w:rPr>
            <w:rFonts w:ascii="Times New Roman" w:eastAsia="Times New Roman" w:hAnsi="Times New Roman" w:cs="Times New Roman"/>
            <w:noProof/>
            <w:color w:val="000000"/>
            <w:sz w:val="24"/>
            <w:szCs w:val="24"/>
          </w:rPr>
          <w:drawing>
            <wp:inline distT="0" distB="0" distL="0" distR="0" wp14:anchorId="2028FA09" wp14:editId="7F2699E9">
              <wp:extent cx="5111750" cy="5111750"/>
              <wp:effectExtent l="152400" t="152400" r="355600" b="355600"/>
              <wp:docPr id="9" name="Picture 9" descr="G:\NCFR Thesis\NCFR_Thesis\combined_kove_20172822_20172822\KBBX20170208_142904_V06_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NCFR Thesis\NCFR_Thesis\combined_kove_20172822_20172822\KBBX20170208_142904_V06_pap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11750" cy="511175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49148433" w14:textId="3DF65767" w:rsidR="006A118E" w:rsidRPr="0068139C" w:rsidRDefault="007D7E1A">
      <w:pPr>
        <w:tabs>
          <w:tab w:val="left" w:pos="3400"/>
        </w:tabs>
        <w:rPr>
          <w:ins w:id="798" w:author="Parker Malek" w:date="2024-04-21T14:23:00Z"/>
          <w:rPrChange w:id="799" w:author="Parker Malek [2]" w:date="2024-04-29T21:54:00Z">
            <w:rPr>
              <w:ins w:id="800" w:author="Parker Malek" w:date="2024-04-21T14:23:00Z"/>
              <w:rFonts w:ascii="Times New Roman" w:eastAsia="Times New Roman" w:hAnsi="Times New Roman" w:cs="Times New Roman"/>
              <w:color w:val="000000"/>
              <w:sz w:val="24"/>
              <w:szCs w:val="24"/>
            </w:rPr>
          </w:rPrChange>
        </w:rPr>
        <w:pPrChange w:id="801" w:author="Parker Malek [2]" w:date="2024-04-29T20:55:00Z">
          <w:pPr>
            <w:pBdr>
              <w:top w:val="nil"/>
              <w:left w:val="nil"/>
              <w:bottom w:val="nil"/>
              <w:right w:val="nil"/>
              <w:between w:val="nil"/>
            </w:pBdr>
            <w:spacing w:line="240" w:lineRule="auto"/>
            <w:ind w:firstLine="720"/>
          </w:pPr>
        </w:pPrChange>
      </w:pPr>
      <w:ins w:id="802" w:author="Parker Malek [2]" w:date="2024-04-29T20:55:00Z">
        <w:r w:rsidRPr="0068139C">
          <w:rPr>
            <w:rPrChange w:id="803" w:author="Parker Malek [2]" w:date="2024-04-29T21:54:00Z">
              <w:rPr>
                <w:rFonts w:ascii="Times New Roman" w:eastAsia="Times New Roman" w:hAnsi="Times New Roman" w:cs="Times New Roman"/>
                <w:sz w:val="24"/>
                <w:szCs w:val="24"/>
              </w:rPr>
            </w:rPrChange>
          </w:rPr>
          <w:t xml:space="preserve">This pulse is associated with another </w:t>
        </w:r>
      </w:ins>
      <w:ins w:id="804" w:author="Parker Malek [2]" w:date="2024-04-29T21:14:00Z">
        <w:r w:rsidR="000351AE" w:rsidRPr="0068139C">
          <w:rPr>
            <w:rPrChange w:id="805" w:author="Parker Malek [2]" w:date="2024-04-29T21:54:00Z">
              <w:rPr>
                <w:rFonts w:ascii="Times New Roman" w:eastAsia="Times New Roman" w:hAnsi="Times New Roman" w:cs="Times New Roman"/>
                <w:sz w:val="24"/>
                <w:szCs w:val="24"/>
              </w:rPr>
            </w:rPrChange>
          </w:rPr>
          <w:t>pairing of pulses from a single synoptic level event. Similar to the first pairing, this first pulse</w:t>
        </w:r>
      </w:ins>
      <w:ins w:id="806" w:author="Parker Malek [2]" w:date="2024-04-29T20:55:00Z">
        <w:r w:rsidRPr="0068139C">
          <w:rPr>
            <w:rPrChange w:id="807" w:author="Parker Malek [2]" w:date="2024-04-29T21:54:00Z">
              <w:rPr>
                <w:rFonts w:ascii="Times New Roman" w:eastAsia="Times New Roman" w:hAnsi="Times New Roman" w:cs="Times New Roman"/>
                <w:sz w:val="24"/>
                <w:szCs w:val="24"/>
              </w:rPr>
            </w:rPrChange>
          </w:rPr>
          <w:t xml:space="preserve"> </w:t>
        </w:r>
      </w:ins>
      <w:ins w:id="808" w:author="Parker Malek [2]" w:date="2024-04-29T21:54:00Z">
        <w:r w:rsidR="000047A5" w:rsidRPr="0068139C">
          <w:rPr>
            <w:rPrChange w:id="809" w:author="Parker Malek [2]" w:date="2024-04-29T21:54:00Z">
              <w:rPr>
                <w:rFonts w:ascii="Times New Roman" w:eastAsia="Times New Roman" w:hAnsi="Times New Roman" w:cs="Times New Roman"/>
                <w:sz w:val="24"/>
                <w:szCs w:val="24"/>
              </w:rPr>
            </w:rPrChange>
          </w:rPr>
          <w:t>produces less than half the amount of total precipitation compared to the second pulse</w:t>
        </w:r>
        <w:r w:rsidR="00D33CDB">
          <w:t>.</w:t>
        </w:r>
        <w:r w:rsidR="00776502">
          <w:t xml:space="preserve"> Beginning at </w:t>
        </w:r>
      </w:ins>
      <w:ins w:id="810" w:author="Parker Malek [2]" w:date="2024-04-29T22:39:00Z">
        <w:r w:rsidR="003B4E78">
          <w:t>08:00 UTC and lasting until 22:00 UTC on February 8</w:t>
        </w:r>
        <w:r w:rsidR="003B4E78" w:rsidRPr="003B4E78">
          <w:rPr>
            <w:vertAlign w:val="superscript"/>
            <w:rPrChange w:id="811" w:author="Parker Malek [2]" w:date="2024-04-29T22:39:00Z">
              <w:rPr/>
            </w:rPrChange>
          </w:rPr>
          <w:t>th</w:t>
        </w:r>
        <w:r w:rsidR="003B4E78">
          <w:t xml:space="preserve">, the convective system that produces the precipitation from this pulse </w:t>
        </w:r>
      </w:ins>
      <w:ins w:id="812" w:author="Parker Malek [2]" w:date="2024-04-29T22:45:00Z">
        <w:r w:rsidR="002446DD">
          <w:t xml:space="preserve">occurs </w:t>
        </w:r>
        <w:r w:rsidR="00965040">
          <w:t xml:space="preserve">prior to the arrival of a larger system of IVT off the coast. </w:t>
        </w:r>
      </w:ins>
      <w:ins w:id="813" w:author="Parker Malek [2]" w:date="2024-04-29T23:24:00Z">
        <w:r w:rsidR="00965040">
          <w:t xml:space="preserve">This larger system of IVT is associated with the </w:t>
        </w:r>
      </w:ins>
    </w:p>
    <w:p w14:paraId="6F4D4E84" w14:textId="50626EFA" w:rsidR="00840966" w:rsidRDefault="00840966" w:rsidP="0018099E">
      <w:pPr>
        <w:pBdr>
          <w:top w:val="nil"/>
          <w:left w:val="nil"/>
          <w:bottom w:val="nil"/>
          <w:right w:val="nil"/>
          <w:between w:val="nil"/>
        </w:pBdr>
        <w:spacing w:line="240" w:lineRule="auto"/>
        <w:ind w:firstLine="720"/>
        <w:rPr>
          <w:ins w:id="814" w:author="Parker Malek" w:date="2024-04-21T14:26:00Z"/>
          <w:rFonts w:ascii="Times New Roman" w:eastAsia="Times New Roman" w:hAnsi="Times New Roman" w:cs="Times New Roman"/>
          <w:color w:val="000000"/>
          <w:sz w:val="24"/>
          <w:szCs w:val="24"/>
        </w:rPr>
      </w:pPr>
      <w:ins w:id="815" w:author="Parker Malek" w:date="2024-04-21T14:26:00Z">
        <w:r>
          <w:rPr>
            <w:noProof/>
          </w:rPr>
          <w:lastRenderedPageBreak/>
          <w:drawing>
            <wp:inline distT="0" distB="0" distL="0" distR="0" wp14:anchorId="054F48C4" wp14:editId="7DD530A6">
              <wp:extent cx="5943600" cy="5943600"/>
              <wp:effectExtent l="152400" t="152400" r="361950" b="361950"/>
              <wp:docPr id="1816938630"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8630" name="Picture 5" descr="A screenshot of a map&#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24D75AD9" w14:textId="6550984A" w:rsidR="00BB617F" w:rsidRDefault="00BC1D89" w:rsidP="0018099E">
      <w:pPr>
        <w:pBdr>
          <w:top w:val="nil"/>
          <w:left w:val="nil"/>
          <w:bottom w:val="nil"/>
          <w:right w:val="nil"/>
          <w:between w:val="nil"/>
        </w:pBdr>
        <w:spacing w:line="240" w:lineRule="auto"/>
        <w:ind w:firstLine="720"/>
        <w:rPr>
          <w:ins w:id="816" w:author="Parker Malek [2]" w:date="2024-04-25T17:55:00Z"/>
          <w:rFonts w:ascii="Times New Roman" w:eastAsia="Times New Roman" w:hAnsi="Times New Roman" w:cs="Times New Roman"/>
          <w:color w:val="000000"/>
          <w:sz w:val="24"/>
          <w:szCs w:val="24"/>
        </w:rPr>
      </w:pPr>
      <w:ins w:id="817" w:author="Parker Malek" w:date="2024-04-21T14:27:00Z">
        <w:del w:id="818" w:author="Parker Malek [2]" w:date="2024-04-28T16:23:00Z">
          <w:r w:rsidDel="0082773B">
            <w:rPr>
              <w:noProof/>
            </w:rPr>
            <w:drawing>
              <wp:inline distT="0" distB="0" distL="0" distR="0" wp14:anchorId="55A2DFA1" wp14:editId="5FEF4B69">
                <wp:extent cx="5943600" cy="5943600"/>
                <wp:effectExtent l="152400" t="152400" r="361950" b="361950"/>
                <wp:docPr id="395085668" name="Picture 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85668" name="Picture 6" descr="A screenshot of a map&#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del>
      </w:ins>
    </w:p>
    <w:p w14:paraId="363BAFE2" w14:textId="0F05CBBC" w:rsidR="00BB617F" w:rsidRDefault="008820B3" w:rsidP="00BB617F">
      <w:pPr>
        <w:rPr>
          <w:ins w:id="819" w:author="Parker Malek [2]" w:date="2024-04-25T17:55:00Z"/>
          <w:rFonts w:ascii="Times New Roman" w:eastAsia="Times New Roman" w:hAnsi="Times New Roman" w:cs="Times New Roman"/>
          <w:sz w:val="24"/>
          <w:szCs w:val="24"/>
        </w:rPr>
      </w:pPr>
      <w:ins w:id="820" w:author="Parker Malek [2]" w:date="2024-04-29T23:25:00Z">
        <w:r>
          <w:rPr>
            <w:rFonts w:ascii="Times New Roman" w:eastAsia="Times New Roman" w:hAnsi="Times New Roman" w:cs="Times New Roman"/>
            <w:sz w:val="24"/>
            <w:szCs w:val="24"/>
          </w:rPr>
          <w:t xml:space="preserve">This pulse is the second of a pairing of synoptic level events. This is the primary pulse associated with the </w:t>
        </w:r>
      </w:ins>
      <w:ins w:id="821" w:author="Parker Malek [2]" w:date="2024-04-29T23:33:00Z">
        <w:r w:rsidR="00562682">
          <w:rPr>
            <w:rFonts w:ascii="Times New Roman" w:eastAsia="Times New Roman" w:hAnsi="Times New Roman" w:cs="Times New Roman"/>
            <w:sz w:val="24"/>
            <w:szCs w:val="24"/>
          </w:rPr>
          <w:t xml:space="preserve">second landfall of the AR pulse. As </w:t>
        </w:r>
      </w:ins>
      <w:ins w:id="822" w:author="Parker Malek [2]" w:date="2024-04-29T23:34:00Z">
        <w:r w:rsidR="00562682">
          <w:rPr>
            <w:rFonts w:ascii="Times New Roman" w:eastAsia="Times New Roman" w:hAnsi="Times New Roman" w:cs="Times New Roman"/>
            <w:sz w:val="24"/>
            <w:szCs w:val="24"/>
          </w:rPr>
          <w:t xml:space="preserve">the systems moves onshore, a strong </w:t>
        </w:r>
      </w:ins>
      <w:ins w:id="823" w:author="Parker Malek [2]" w:date="2024-04-30T00:58:00Z">
        <w:r w:rsidR="00D92468">
          <w:rPr>
            <w:rFonts w:ascii="Times New Roman" w:eastAsia="Times New Roman" w:hAnsi="Times New Roman" w:cs="Times New Roman"/>
            <w:sz w:val="24"/>
            <w:szCs w:val="24"/>
          </w:rPr>
          <w:t xml:space="preserve">cold front (will need to check) moves through the area, dropping a considerable amount of precipitation in the region starting at </w:t>
        </w:r>
      </w:ins>
      <w:ins w:id="824" w:author="Parker Malek [2]" w:date="2024-04-30T01:11:00Z">
        <w:r w:rsidR="00D92468">
          <w:rPr>
            <w:rFonts w:ascii="Times New Roman" w:eastAsia="Times New Roman" w:hAnsi="Times New Roman" w:cs="Times New Roman"/>
            <w:sz w:val="24"/>
            <w:szCs w:val="24"/>
          </w:rPr>
          <w:t>primarily on 15:00 UTC on February 9</w:t>
        </w:r>
        <w:r w:rsidR="00D92468" w:rsidRPr="00D92468">
          <w:rPr>
            <w:rFonts w:ascii="Times New Roman" w:eastAsia="Times New Roman" w:hAnsi="Times New Roman" w:cs="Times New Roman"/>
            <w:sz w:val="24"/>
            <w:szCs w:val="24"/>
            <w:vertAlign w:val="superscript"/>
            <w:rPrChange w:id="825" w:author="Parker Malek [2]" w:date="2024-04-30T01:11:00Z">
              <w:rPr>
                <w:rFonts w:ascii="Times New Roman" w:eastAsia="Times New Roman" w:hAnsi="Times New Roman" w:cs="Times New Roman"/>
                <w:sz w:val="24"/>
                <w:szCs w:val="24"/>
              </w:rPr>
            </w:rPrChange>
          </w:rPr>
          <w:t>t</w:t>
        </w:r>
        <w:r w:rsidR="00090158">
          <w:rPr>
            <w:rFonts w:ascii="Times New Roman" w:eastAsia="Times New Roman" w:hAnsi="Times New Roman" w:cs="Times New Roman"/>
            <w:sz w:val="24"/>
            <w:szCs w:val="24"/>
            <w:vertAlign w:val="superscript"/>
          </w:rPr>
          <w:t>h</w:t>
        </w:r>
      </w:ins>
      <w:ins w:id="826" w:author="Parker Malek [2]" w:date="2024-04-30T01:20:00Z">
        <w:r w:rsidR="00090158">
          <w:rPr>
            <w:rFonts w:ascii="Times New Roman" w:eastAsia="Times New Roman" w:hAnsi="Times New Roman" w:cs="Times New Roman"/>
            <w:sz w:val="24"/>
            <w:szCs w:val="24"/>
          </w:rPr>
          <w:t xml:space="preserve">. </w:t>
        </w:r>
      </w:ins>
      <w:ins w:id="827" w:author="Parker Malek [2]" w:date="2024-04-30T01:21:00Z">
        <w:r w:rsidR="00090158">
          <w:rPr>
            <w:rFonts w:ascii="Times New Roman" w:eastAsia="Times New Roman" w:hAnsi="Times New Roman" w:cs="Times New Roman"/>
            <w:sz w:val="24"/>
            <w:szCs w:val="24"/>
          </w:rPr>
          <w:t>Prolonged ratefall rates over 2 mm/hr are observed from 17:00 – 19:</w:t>
        </w:r>
      </w:ins>
      <w:ins w:id="828" w:author="Parker Malek [2]" w:date="2024-04-30T01:22:00Z">
        <w:r w:rsidR="00090158">
          <w:rPr>
            <w:rFonts w:ascii="Times New Roman" w:eastAsia="Times New Roman" w:hAnsi="Times New Roman" w:cs="Times New Roman"/>
            <w:sz w:val="24"/>
            <w:szCs w:val="24"/>
          </w:rPr>
          <w:t xml:space="preserve">00 UTC, with a smaller but significant rainfall rates occurring for 3 hours afterwards.  </w:t>
        </w:r>
      </w:ins>
    </w:p>
    <w:p w14:paraId="051C0706" w14:textId="41299D18" w:rsidR="00100AFF" w:rsidRPr="00BB617F" w:rsidDel="0082773B" w:rsidRDefault="00100AFF">
      <w:pPr>
        <w:jc w:val="center"/>
        <w:rPr>
          <w:ins w:id="829" w:author="Parker Malek" w:date="2024-04-21T14:26:00Z"/>
          <w:del w:id="830" w:author="Parker Malek [2]" w:date="2024-04-28T16:23:00Z"/>
          <w:rFonts w:ascii="Times New Roman" w:eastAsia="Times New Roman" w:hAnsi="Times New Roman" w:cs="Times New Roman"/>
          <w:sz w:val="24"/>
          <w:szCs w:val="24"/>
          <w:rPrChange w:id="831" w:author="Parker Malek [2]" w:date="2024-04-25T17:55:00Z">
            <w:rPr>
              <w:ins w:id="832" w:author="Parker Malek" w:date="2024-04-21T14:26:00Z"/>
              <w:del w:id="833" w:author="Parker Malek [2]" w:date="2024-04-28T16:23:00Z"/>
              <w:rFonts w:ascii="Times New Roman" w:eastAsia="Times New Roman" w:hAnsi="Times New Roman" w:cs="Times New Roman"/>
              <w:color w:val="000000"/>
              <w:sz w:val="24"/>
              <w:szCs w:val="24"/>
            </w:rPr>
          </w:rPrChange>
        </w:rPr>
        <w:pPrChange w:id="834" w:author="Parker Malek [2]" w:date="2024-04-25T17:55:00Z">
          <w:pPr>
            <w:pBdr>
              <w:top w:val="nil"/>
              <w:left w:val="nil"/>
              <w:bottom w:val="nil"/>
              <w:right w:val="nil"/>
              <w:between w:val="nil"/>
            </w:pBdr>
            <w:spacing w:line="240" w:lineRule="auto"/>
            <w:ind w:firstLine="720"/>
          </w:pPr>
        </w:pPrChange>
      </w:pPr>
    </w:p>
    <w:p w14:paraId="2E1BE244" w14:textId="7B8AA536" w:rsidR="00827663" w:rsidRDefault="00881073" w:rsidP="00B90340">
      <w:pPr>
        <w:pBdr>
          <w:top w:val="nil"/>
          <w:left w:val="nil"/>
          <w:bottom w:val="nil"/>
          <w:right w:val="nil"/>
          <w:between w:val="nil"/>
        </w:pBdr>
        <w:spacing w:line="240" w:lineRule="auto"/>
        <w:ind w:firstLine="720"/>
        <w:jc w:val="center"/>
        <w:rPr>
          <w:ins w:id="835" w:author="Parker Malek [2]" w:date="2024-05-01T00:23:00Z"/>
          <w:rFonts w:ascii="Times New Roman" w:eastAsia="Times New Roman" w:hAnsi="Times New Roman" w:cs="Times New Roman"/>
          <w:color w:val="000000"/>
          <w:sz w:val="24"/>
          <w:szCs w:val="24"/>
        </w:rPr>
      </w:pPr>
      <w:ins w:id="836" w:author="Parker Malek" w:date="2024-04-21T14:28:00Z">
        <w:del w:id="837" w:author="Parker Malek [2]" w:date="2024-05-01T00:09:00Z">
          <w:r w:rsidDel="00B90340">
            <w:rPr>
              <w:noProof/>
            </w:rPr>
            <w:drawing>
              <wp:inline distT="0" distB="0" distL="0" distR="0" wp14:anchorId="4C9117E9" wp14:editId="07F94416">
                <wp:extent cx="5943600" cy="5943600"/>
                <wp:effectExtent l="152400" t="152400" r="361950" b="361950"/>
                <wp:docPr id="2038583811"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3811" name="Picture 7"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del>
      </w:ins>
      <w:ins w:id="838" w:author="Parker Malek [2]" w:date="2024-05-01T00:09:00Z">
        <w:r w:rsidR="00B90340" w:rsidRPr="00B90340">
          <w:rPr>
            <w:rFonts w:ascii="Times New Roman" w:eastAsia="Times New Roman" w:hAnsi="Times New Roman" w:cs="Times New Roman"/>
            <w:noProof/>
            <w:color w:val="000000"/>
            <w:sz w:val="24"/>
            <w:szCs w:val="24"/>
          </w:rPr>
          <w:drawing>
            <wp:inline distT="0" distB="0" distL="0" distR="0" wp14:anchorId="1D13EBB3" wp14:editId="26FF1B6F">
              <wp:extent cx="5943600" cy="5943600"/>
              <wp:effectExtent l="152400" t="152400" r="361950" b="361950"/>
              <wp:docPr id="10" name="Picture 10" descr="G:\NCFR Thesis\NCFR_Thesis\combined_kove_201721613_201721613\KBBX20170216_120002_V06_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CFR Thesis\NCFR_Thesis\combined_kove_201721613_201721613\KBBX20170216_120002_V06_pape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10F0FABC" w14:textId="3D12CB1B" w:rsidR="00881073" w:rsidRPr="00827663" w:rsidRDefault="00827663" w:rsidP="00827663">
      <w:pPr>
        <w:tabs>
          <w:tab w:val="left" w:pos="4020"/>
        </w:tabs>
        <w:rPr>
          <w:ins w:id="839" w:author="Parker Malek" w:date="2024-04-21T14:28:00Z"/>
          <w:rFonts w:ascii="Times New Roman" w:eastAsia="Times New Roman" w:hAnsi="Times New Roman" w:cs="Times New Roman"/>
          <w:sz w:val="24"/>
          <w:szCs w:val="24"/>
          <w:rPrChange w:id="840" w:author="Parker Malek [2]" w:date="2024-05-01T00:23:00Z">
            <w:rPr>
              <w:ins w:id="841" w:author="Parker Malek" w:date="2024-04-21T14:28:00Z"/>
              <w:rFonts w:ascii="Times New Roman" w:eastAsia="Times New Roman" w:hAnsi="Times New Roman" w:cs="Times New Roman"/>
              <w:color w:val="000000"/>
              <w:sz w:val="24"/>
              <w:szCs w:val="24"/>
            </w:rPr>
          </w:rPrChange>
        </w:rPr>
        <w:pPrChange w:id="842" w:author="Parker Malek [2]" w:date="2024-05-01T00:23:00Z">
          <w:pPr>
            <w:pBdr>
              <w:top w:val="nil"/>
              <w:left w:val="nil"/>
              <w:bottom w:val="nil"/>
              <w:right w:val="nil"/>
              <w:between w:val="nil"/>
            </w:pBdr>
            <w:spacing w:line="240" w:lineRule="auto"/>
            <w:ind w:firstLine="720"/>
          </w:pPr>
        </w:pPrChange>
      </w:pPr>
      <w:ins w:id="843" w:author="Parker Malek [2]" w:date="2024-05-01T00:23:00Z">
        <w:r>
          <w:rPr>
            <w:rFonts w:ascii="Times New Roman" w:eastAsia="Times New Roman" w:hAnsi="Times New Roman" w:cs="Times New Roman"/>
            <w:sz w:val="24"/>
            <w:szCs w:val="24"/>
          </w:rPr>
          <w:t xml:space="preserve">This pulse occurred primarily over </w:t>
        </w:r>
        <w:r w:rsidR="00ED4402">
          <w:rPr>
            <w:rFonts w:ascii="Times New Roman" w:eastAsia="Times New Roman" w:hAnsi="Times New Roman" w:cs="Times New Roman"/>
            <w:sz w:val="24"/>
            <w:szCs w:val="24"/>
          </w:rPr>
          <w:t xml:space="preserve">3 hours, from </w:t>
        </w:r>
      </w:ins>
      <w:ins w:id="844" w:author="Parker Malek [2]" w:date="2024-05-01T01:09:00Z">
        <w:r w:rsidR="00ED4402">
          <w:rPr>
            <w:rFonts w:ascii="Times New Roman" w:eastAsia="Times New Roman" w:hAnsi="Times New Roman" w:cs="Times New Roman"/>
            <w:sz w:val="24"/>
            <w:szCs w:val="24"/>
          </w:rPr>
          <w:t>11:00 UTC to 13:00 UTC on the 16</w:t>
        </w:r>
        <w:r w:rsidR="00ED4402" w:rsidRPr="00ED4402">
          <w:rPr>
            <w:rFonts w:ascii="Times New Roman" w:eastAsia="Times New Roman" w:hAnsi="Times New Roman" w:cs="Times New Roman"/>
            <w:sz w:val="24"/>
            <w:szCs w:val="24"/>
            <w:vertAlign w:val="superscript"/>
            <w:rPrChange w:id="845" w:author="Parker Malek [2]" w:date="2024-05-01T01:09:00Z">
              <w:rPr>
                <w:rFonts w:ascii="Times New Roman" w:eastAsia="Times New Roman" w:hAnsi="Times New Roman" w:cs="Times New Roman"/>
                <w:sz w:val="24"/>
                <w:szCs w:val="24"/>
              </w:rPr>
            </w:rPrChange>
          </w:rPr>
          <w:t>th</w:t>
        </w:r>
        <w:r w:rsidR="00ED4402">
          <w:rPr>
            <w:rFonts w:ascii="Times New Roman" w:eastAsia="Times New Roman" w:hAnsi="Times New Roman" w:cs="Times New Roman"/>
            <w:sz w:val="24"/>
            <w:szCs w:val="24"/>
          </w:rPr>
          <w:t>. The peak of precipitation at 12:00 UTC occurred as a cold front moves over the region. Given that this ban</w:t>
        </w:r>
        <w:r w:rsidR="00E207FB">
          <w:rPr>
            <w:rFonts w:ascii="Times New Roman" w:eastAsia="Times New Roman" w:hAnsi="Times New Roman" w:cs="Times New Roman"/>
            <w:sz w:val="24"/>
            <w:szCs w:val="24"/>
          </w:rPr>
          <w:t xml:space="preserve">d of </w:t>
        </w:r>
      </w:ins>
      <w:ins w:id="846" w:author="Parker Malek [2]" w:date="2024-05-01T01:25:00Z">
        <w:r w:rsidR="00E207FB">
          <w:rPr>
            <w:rFonts w:ascii="Times New Roman" w:eastAsia="Times New Roman" w:hAnsi="Times New Roman" w:cs="Times New Roman"/>
            <w:sz w:val="24"/>
            <w:szCs w:val="24"/>
          </w:rPr>
          <w:t>precipitation</w:t>
        </w:r>
      </w:ins>
      <w:ins w:id="847" w:author="Parker Malek [2]" w:date="2024-05-01T01:09:00Z">
        <w:r w:rsidR="00E207FB">
          <w:rPr>
            <w:rFonts w:ascii="Times New Roman" w:eastAsia="Times New Roman" w:hAnsi="Times New Roman" w:cs="Times New Roman"/>
            <w:sz w:val="24"/>
            <w:szCs w:val="24"/>
          </w:rPr>
          <w:t xml:space="preserve"> </w:t>
        </w:r>
      </w:ins>
      <w:ins w:id="848" w:author="Parker Malek [2]" w:date="2024-05-01T01:25:00Z">
        <w:r w:rsidR="00E207FB">
          <w:rPr>
            <w:rFonts w:ascii="Times New Roman" w:eastAsia="Times New Roman" w:hAnsi="Times New Roman" w:cs="Times New Roman"/>
            <w:sz w:val="24"/>
            <w:szCs w:val="24"/>
          </w:rPr>
          <w:t xml:space="preserve">is relatively localized, </w:t>
        </w:r>
      </w:ins>
      <w:ins w:id="849" w:author="Parker Malek [2]" w:date="2024-05-01T01:26:00Z">
        <w:r w:rsidR="00E207FB">
          <w:rPr>
            <w:rFonts w:ascii="Times New Roman" w:eastAsia="Times New Roman" w:hAnsi="Times New Roman" w:cs="Times New Roman"/>
            <w:sz w:val="24"/>
            <w:szCs w:val="24"/>
          </w:rPr>
          <w:t>producing heavy periods of precipitation</w:t>
        </w:r>
      </w:ins>
      <w:ins w:id="850" w:author="Parker Malek [2]" w:date="2024-05-01T01:25:00Z">
        <w:r w:rsidR="00E207FB">
          <w:rPr>
            <w:rFonts w:ascii="Times New Roman" w:eastAsia="Times New Roman" w:hAnsi="Times New Roman" w:cs="Times New Roman"/>
            <w:sz w:val="24"/>
            <w:szCs w:val="24"/>
          </w:rPr>
          <w:t xml:space="preserve"> (over 45 dbz at times)</w:t>
        </w:r>
      </w:ins>
      <w:ins w:id="851" w:author="Parker Malek [2]" w:date="2024-05-01T01:26:00Z">
        <w:r w:rsidR="00E207FB">
          <w:rPr>
            <w:rFonts w:ascii="Times New Roman" w:eastAsia="Times New Roman" w:hAnsi="Times New Roman" w:cs="Times New Roman"/>
            <w:sz w:val="24"/>
            <w:szCs w:val="24"/>
          </w:rPr>
          <w:t>, and is associated with a cold front, the pulse of rainfall produced from this system over the region is likely caused by a narrow cold frontal rainband</w:t>
        </w:r>
      </w:ins>
      <w:ins w:id="852" w:author="Parker Malek [2]" w:date="2024-05-01T01:28:00Z">
        <w:r w:rsidR="008D46A7">
          <w:rPr>
            <w:rFonts w:ascii="Times New Roman" w:eastAsia="Times New Roman" w:hAnsi="Times New Roman" w:cs="Times New Roman"/>
            <w:sz w:val="24"/>
            <w:szCs w:val="24"/>
          </w:rPr>
          <w:t>.</w:t>
        </w:r>
      </w:ins>
      <w:bookmarkStart w:id="853" w:name="_GoBack"/>
      <w:bookmarkEnd w:id="853"/>
    </w:p>
    <w:p w14:paraId="3F4E1964" w14:textId="01C91588" w:rsidR="007651D8" w:rsidRDefault="00B376EE" w:rsidP="0018099E">
      <w:pPr>
        <w:pBdr>
          <w:top w:val="nil"/>
          <w:left w:val="nil"/>
          <w:bottom w:val="nil"/>
          <w:right w:val="nil"/>
          <w:between w:val="nil"/>
        </w:pBdr>
        <w:spacing w:line="240" w:lineRule="auto"/>
        <w:ind w:firstLine="720"/>
        <w:rPr>
          <w:ins w:id="854" w:author="Parker Malek [2]" w:date="2024-04-30T01:46:00Z"/>
          <w:rFonts w:ascii="Times New Roman" w:eastAsia="Times New Roman" w:hAnsi="Times New Roman" w:cs="Times New Roman"/>
          <w:color w:val="000000"/>
          <w:sz w:val="24"/>
          <w:szCs w:val="24"/>
        </w:rPr>
      </w:pPr>
      <w:ins w:id="855" w:author="Parker Malek" w:date="2024-04-21T14:30:00Z">
        <w:r>
          <w:rPr>
            <w:noProof/>
          </w:rPr>
          <w:lastRenderedPageBreak/>
          <w:drawing>
            <wp:inline distT="0" distB="0" distL="0" distR="0" wp14:anchorId="1BF4A11F" wp14:editId="08352EDF">
              <wp:extent cx="5943600" cy="5943600"/>
              <wp:effectExtent l="152400" t="152400" r="361950" b="361950"/>
              <wp:docPr id="1165627259" name="Picture 8" descr="A screenshot of a weath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7259" name="Picture 8" descr="A screenshot of a weather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3D511E72" w14:textId="22D68AEC" w:rsidR="00B376EE" w:rsidRPr="007651D8" w:rsidRDefault="007651D8">
      <w:pPr>
        <w:tabs>
          <w:tab w:val="left" w:pos="3540"/>
        </w:tabs>
        <w:rPr>
          <w:ins w:id="856" w:author="Parker Malek" w:date="2024-04-21T14:30:00Z"/>
          <w:rFonts w:ascii="Times New Roman" w:eastAsia="Times New Roman" w:hAnsi="Times New Roman" w:cs="Times New Roman"/>
          <w:sz w:val="24"/>
          <w:szCs w:val="24"/>
          <w:rPrChange w:id="857" w:author="Parker Malek [2]" w:date="2024-04-30T01:46:00Z">
            <w:rPr>
              <w:ins w:id="858" w:author="Parker Malek" w:date="2024-04-21T14:30:00Z"/>
              <w:rFonts w:ascii="Times New Roman" w:eastAsia="Times New Roman" w:hAnsi="Times New Roman" w:cs="Times New Roman"/>
              <w:color w:val="000000"/>
              <w:sz w:val="24"/>
              <w:szCs w:val="24"/>
            </w:rPr>
          </w:rPrChange>
        </w:rPr>
        <w:pPrChange w:id="859" w:author="Parker Malek [2]" w:date="2024-04-30T01:46:00Z">
          <w:pPr>
            <w:pBdr>
              <w:top w:val="nil"/>
              <w:left w:val="nil"/>
              <w:bottom w:val="nil"/>
              <w:right w:val="nil"/>
              <w:between w:val="nil"/>
            </w:pBdr>
            <w:spacing w:line="240" w:lineRule="auto"/>
            <w:ind w:firstLine="720"/>
          </w:pPr>
        </w:pPrChange>
      </w:pPr>
      <w:ins w:id="860" w:author="Parker Malek [2]" w:date="2024-04-30T01:46:00Z">
        <w:r>
          <w:rPr>
            <w:rFonts w:ascii="Times New Roman" w:eastAsia="Times New Roman" w:hAnsi="Times New Roman" w:cs="Times New Roman"/>
            <w:sz w:val="24"/>
            <w:szCs w:val="24"/>
          </w:rPr>
          <w:t xml:space="preserve">Broadform long lasting precipitation attributed to low pressure moving ashore and feeding study are with constant </w:t>
        </w:r>
      </w:ins>
      <w:ins w:id="861" w:author="Parker Malek [2]" w:date="2024-04-30T01:47:00Z">
        <w:r>
          <w:rPr>
            <w:rFonts w:ascii="Times New Roman" w:eastAsia="Times New Roman" w:hAnsi="Times New Roman" w:cs="Times New Roman"/>
            <w:sz w:val="24"/>
            <w:szCs w:val="24"/>
          </w:rPr>
          <w:t>albeit</w:t>
        </w:r>
      </w:ins>
      <w:ins w:id="862" w:author="Parker Malek [2]" w:date="2024-04-30T01:46:00Z">
        <w:r>
          <w:rPr>
            <w:rFonts w:ascii="Times New Roman" w:eastAsia="Times New Roman" w:hAnsi="Times New Roman" w:cs="Times New Roman"/>
            <w:sz w:val="24"/>
            <w:szCs w:val="24"/>
          </w:rPr>
          <w:t xml:space="preserve"> less intense </w:t>
        </w:r>
      </w:ins>
      <w:ins w:id="863" w:author="Parker Malek [2]" w:date="2024-04-30T01:47:00Z">
        <w:r>
          <w:rPr>
            <w:rFonts w:ascii="Times New Roman" w:eastAsia="Times New Roman" w:hAnsi="Times New Roman" w:cs="Times New Roman"/>
            <w:sz w:val="24"/>
            <w:szCs w:val="24"/>
          </w:rPr>
          <w:t>rainfall</w:t>
        </w:r>
      </w:ins>
      <w:ins w:id="864" w:author="Parker Malek [2]" w:date="2024-04-30T01:46:00Z">
        <w:r>
          <w:rPr>
            <w:rFonts w:ascii="Times New Roman" w:eastAsia="Times New Roman" w:hAnsi="Times New Roman" w:cs="Times New Roman"/>
            <w:sz w:val="24"/>
            <w:szCs w:val="24"/>
          </w:rPr>
          <w:t xml:space="preserve">. </w:t>
        </w:r>
      </w:ins>
    </w:p>
    <w:p w14:paraId="4B02028F" w14:textId="74056221" w:rsidR="00C33230" w:rsidRDefault="00C33230" w:rsidP="0018099E">
      <w:pPr>
        <w:pBdr>
          <w:top w:val="nil"/>
          <w:left w:val="nil"/>
          <w:bottom w:val="nil"/>
          <w:right w:val="nil"/>
          <w:between w:val="nil"/>
        </w:pBdr>
        <w:spacing w:line="240" w:lineRule="auto"/>
        <w:ind w:firstLine="720"/>
        <w:rPr>
          <w:ins w:id="865" w:author="Parker Malek" w:date="2024-04-21T14:30:00Z"/>
          <w:rFonts w:ascii="Times New Roman" w:eastAsia="Times New Roman" w:hAnsi="Times New Roman" w:cs="Times New Roman"/>
          <w:color w:val="000000"/>
          <w:sz w:val="24"/>
          <w:szCs w:val="24"/>
        </w:rPr>
      </w:pPr>
      <w:ins w:id="866" w:author="Parker Malek" w:date="2024-04-21T14:31:00Z">
        <w:r>
          <w:rPr>
            <w:noProof/>
          </w:rPr>
          <w:lastRenderedPageBreak/>
          <w:drawing>
            <wp:inline distT="0" distB="0" distL="0" distR="0" wp14:anchorId="580BA8A6" wp14:editId="5994E442">
              <wp:extent cx="5943600" cy="5943600"/>
              <wp:effectExtent l="152400" t="152400" r="361950" b="361950"/>
              <wp:docPr id="1288449705"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49705" name="Picture 9" descr="A screenshot of a graph&#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20090897" w14:textId="1E25CBC2" w:rsidR="00C33230" w:rsidRDefault="007651D8" w:rsidP="0018099E">
      <w:pPr>
        <w:pBdr>
          <w:top w:val="nil"/>
          <w:left w:val="nil"/>
          <w:bottom w:val="nil"/>
          <w:right w:val="nil"/>
          <w:between w:val="nil"/>
        </w:pBdr>
        <w:spacing w:line="240" w:lineRule="auto"/>
        <w:ind w:firstLine="720"/>
        <w:rPr>
          <w:ins w:id="867" w:author="Parker Malek" w:date="2024-04-21T14:31:00Z"/>
          <w:rFonts w:ascii="Times New Roman" w:eastAsia="Times New Roman" w:hAnsi="Times New Roman" w:cs="Times New Roman"/>
          <w:color w:val="000000"/>
          <w:sz w:val="24"/>
          <w:szCs w:val="24"/>
        </w:rPr>
      </w:pPr>
      <w:ins w:id="868" w:author="Parker Malek [2]" w:date="2024-04-30T01:47:00Z">
        <w:r>
          <w:rPr>
            <w:rFonts w:ascii="Times New Roman" w:eastAsia="Times New Roman" w:hAnsi="Times New Roman" w:cs="Times New Roman"/>
            <w:color w:val="000000"/>
            <w:sz w:val="24"/>
            <w:szCs w:val="24"/>
          </w:rPr>
          <w:t xml:space="preserve">This pulse </w:t>
        </w:r>
      </w:ins>
      <w:ins w:id="869" w:author="Parker Malek [2]" w:date="2024-04-30T02:01:00Z">
        <w:r w:rsidR="00F06680">
          <w:rPr>
            <w:rFonts w:ascii="Times New Roman" w:eastAsia="Times New Roman" w:hAnsi="Times New Roman" w:cs="Times New Roman"/>
            <w:color w:val="000000"/>
            <w:sz w:val="24"/>
            <w:szCs w:val="24"/>
          </w:rPr>
          <w:t xml:space="preserve">is </w:t>
        </w:r>
      </w:ins>
      <w:ins w:id="870" w:author="Parker Malek [2]" w:date="2024-05-01T01:11:00Z">
        <w:r w:rsidR="00ED4402">
          <w:rPr>
            <w:rFonts w:ascii="Times New Roman" w:eastAsia="Times New Roman" w:hAnsi="Times New Roman" w:cs="Times New Roman"/>
            <w:color w:val="000000"/>
            <w:sz w:val="24"/>
            <w:szCs w:val="24"/>
          </w:rPr>
          <w:t>associated</w:t>
        </w:r>
      </w:ins>
      <w:ins w:id="871" w:author="Parker Malek [2]" w:date="2024-04-30T02:01:00Z">
        <w:r w:rsidR="00F06680">
          <w:rPr>
            <w:rFonts w:ascii="Times New Roman" w:eastAsia="Times New Roman" w:hAnsi="Times New Roman" w:cs="Times New Roman"/>
            <w:color w:val="000000"/>
            <w:sz w:val="24"/>
            <w:szCs w:val="24"/>
          </w:rPr>
          <w:t xml:space="preserve"> with a smaller system that moves through the region. </w:t>
        </w:r>
      </w:ins>
    </w:p>
    <w:p w14:paraId="4C86A161" w14:textId="221523BF" w:rsidR="0081618E" w:rsidRDefault="001B65F2" w:rsidP="0018099E">
      <w:pPr>
        <w:pBdr>
          <w:top w:val="nil"/>
          <w:left w:val="nil"/>
          <w:bottom w:val="nil"/>
          <w:right w:val="nil"/>
          <w:between w:val="nil"/>
        </w:pBdr>
        <w:spacing w:line="240" w:lineRule="auto"/>
        <w:ind w:firstLine="720"/>
        <w:rPr>
          <w:ins w:id="872" w:author="Parker Malek" w:date="2024-04-18T01:35:00Z"/>
          <w:rFonts w:ascii="Times New Roman" w:eastAsia="Times New Roman" w:hAnsi="Times New Roman" w:cs="Times New Roman"/>
          <w:color w:val="000000"/>
          <w:sz w:val="24"/>
          <w:szCs w:val="24"/>
        </w:rPr>
      </w:pPr>
      <w:ins w:id="873" w:author="Parker Malek" w:date="2024-04-17T17:09:00Z">
        <w:r>
          <w:rPr>
            <w:rFonts w:ascii="Times New Roman" w:eastAsia="Times New Roman" w:hAnsi="Times New Roman" w:cs="Times New Roman"/>
            <w:color w:val="000000"/>
            <w:sz w:val="24"/>
            <w:szCs w:val="24"/>
          </w:rPr>
          <w:t xml:space="preserve">Several </w:t>
        </w:r>
      </w:ins>
      <w:ins w:id="874" w:author="Parker Malek" w:date="2024-04-17T17:10:00Z">
        <w:r>
          <w:rPr>
            <w:rFonts w:ascii="Times New Roman" w:eastAsia="Times New Roman" w:hAnsi="Times New Roman" w:cs="Times New Roman"/>
            <w:color w:val="000000"/>
            <w:sz w:val="24"/>
            <w:szCs w:val="24"/>
          </w:rPr>
          <w:t>meteorological</w:t>
        </w:r>
      </w:ins>
      <w:ins w:id="875" w:author="Parker Malek" w:date="2024-04-17T17:09:00Z">
        <w:r>
          <w:rPr>
            <w:rFonts w:ascii="Times New Roman" w:eastAsia="Times New Roman" w:hAnsi="Times New Roman" w:cs="Times New Roman"/>
            <w:color w:val="000000"/>
            <w:sz w:val="24"/>
            <w:szCs w:val="24"/>
          </w:rPr>
          <w:t xml:space="preserve"> drivers were identified for the pulses </w:t>
        </w:r>
        <w:commentRangeStart w:id="876"/>
        <w:commentRangeStart w:id="877"/>
        <w:commentRangeStart w:id="878"/>
        <w:commentRangeStart w:id="879"/>
        <w:r>
          <w:rPr>
            <w:rFonts w:ascii="Times New Roman" w:eastAsia="Times New Roman" w:hAnsi="Times New Roman" w:cs="Times New Roman"/>
            <w:color w:val="000000"/>
            <w:sz w:val="24"/>
            <w:szCs w:val="24"/>
          </w:rPr>
          <w:t xml:space="preserve">identified in this study. </w:t>
        </w:r>
      </w:ins>
      <w:commentRangeEnd w:id="876"/>
      <w:ins w:id="880" w:author="Parker Malek" w:date="2024-04-17T17:30:00Z">
        <w:r w:rsidR="0018099E">
          <w:rPr>
            <w:rStyle w:val="CommentReference"/>
          </w:rPr>
          <w:commentReference w:id="876"/>
        </w:r>
      </w:ins>
      <w:commentRangeEnd w:id="877"/>
      <w:ins w:id="881" w:author="Parker Malek" w:date="2024-04-18T01:41:00Z">
        <w:r w:rsidR="00116CA8">
          <w:rPr>
            <w:rStyle w:val="CommentReference"/>
          </w:rPr>
          <w:commentReference w:id="877"/>
        </w:r>
      </w:ins>
      <w:commentRangeEnd w:id="878"/>
      <w:ins w:id="882" w:author="Parker Malek" w:date="2024-04-18T17:38:00Z">
        <w:r w:rsidR="00DB5AAA">
          <w:rPr>
            <w:rStyle w:val="CommentReference"/>
          </w:rPr>
          <w:commentReference w:id="878"/>
        </w:r>
      </w:ins>
      <w:commentRangeEnd w:id="879"/>
      <w:ins w:id="883" w:author="Parker Malek" w:date="2024-04-18T17:45:00Z">
        <w:r w:rsidR="00DB5AAA">
          <w:rPr>
            <w:rStyle w:val="CommentReference"/>
          </w:rPr>
          <w:commentReference w:id="879"/>
        </w:r>
      </w:ins>
      <w:ins w:id="884" w:author="Parker Malek" w:date="2024-04-17T17:31:00Z">
        <w:r w:rsidR="0018099E">
          <w:rPr>
            <w:rFonts w:ascii="Times New Roman" w:eastAsia="Times New Roman" w:hAnsi="Times New Roman" w:cs="Times New Roman"/>
            <w:color w:val="000000"/>
            <w:sz w:val="24"/>
            <w:szCs w:val="24"/>
          </w:rPr>
          <w:t xml:space="preserve">Primary drivers of precipitation are categorized into convective, frontal, and narrow cold frontal rain bands. </w:t>
        </w:r>
      </w:ins>
      <w:ins w:id="885" w:author="Parker Malek" w:date="2024-04-17T21:26:00Z">
        <w:r w:rsidR="008A047D">
          <w:rPr>
            <w:rFonts w:ascii="Times New Roman" w:eastAsia="Times New Roman" w:hAnsi="Times New Roman" w:cs="Times New Roman"/>
            <w:color w:val="000000"/>
            <w:sz w:val="24"/>
            <w:szCs w:val="24"/>
          </w:rPr>
          <w:t>Pulses</w:t>
        </w:r>
      </w:ins>
      <w:ins w:id="886" w:author="Parker Malek" w:date="2024-04-17T21:27:00Z">
        <w:r w:rsidR="008A047D">
          <w:rPr>
            <w:rFonts w:ascii="Times New Roman" w:eastAsia="Times New Roman" w:hAnsi="Times New Roman" w:cs="Times New Roman"/>
            <w:color w:val="000000"/>
            <w:sz w:val="24"/>
            <w:szCs w:val="24"/>
          </w:rPr>
          <w:t xml:space="preserve"> 1,4,6,and 8 exhibit</w:t>
        </w:r>
      </w:ins>
      <w:ins w:id="887" w:author="Parker Malek" w:date="2024-04-18T17:25:00Z">
        <w:r w:rsidR="00323649">
          <w:rPr>
            <w:rFonts w:ascii="Times New Roman" w:eastAsia="Times New Roman" w:hAnsi="Times New Roman" w:cs="Times New Roman"/>
            <w:color w:val="000000"/>
            <w:sz w:val="24"/>
            <w:szCs w:val="24"/>
          </w:rPr>
          <w:t>….</w:t>
        </w:r>
      </w:ins>
    </w:p>
    <w:p w14:paraId="5393026F" w14:textId="61C5F641" w:rsidR="001B65F2" w:rsidRDefault="001B65F2">
      <w:pPr>
        <w:pBdr>
          <w:top w:val="nil"/>
          <w:left w:val="nil"/>
          <w:bottom w:val="nil"/>
          <w:right w:val="nil"/>
          <w:between w:val="nil"/>
        </w:pBdr>
        <w:spacing w:line="240" w:lineRule="auto"/>
        <w:ind w:firstLine="720"/>
        <w:jc w:val="center"/>
        <w:rPr>
          <w:ins w:id="888" w:author="Parker Malek" w:date="2024-04-17T17:08:00Z"/>
          <w:rFonts w:ascii="Times New Roman" w:eastAsia="Times New Roman" w:hAnsi="Times New Roman" w:cs="Times New Roman"/>
          <w:color w:val="000000"/>
          <w:sz w:val="24"/>
          <w:szCs w:val="24"/>
        </w:rPr>
        <w:pPrChange w:id="889" w:author="Parker Malek" w:date="2024-04-18T01:36:00Z">
          <w:pPr>
            <w:pBdr>
              <w:top w:val="nil"/>
              <w:left w:val="nil"/>
              <w:bottom w:val="nil"/>
              <w:right w:val="nil"/>
              <w:between w:val="nil"/>
            </w:pBdr>
            <w:spacing w:line="240" w:lineRule="auto"/>
            <w:ind w:firstLine="720"/>
          </w:pPr>
        </w:pPrChange>
      </w:pPr>
    </w:p>
    <w:tbl>
      <w:tblPr>
        <w:tblW w:w="3200" w:type="dxa"/>
        <w:jc w:val="center"/>
        <w:tblLook w:val="04A0" w:firstRow="1" w:lastRow="0" w:firstColumn="1" w:lastColumn="0" w:noHBand="0" w:noVBand="1"/>
        <w:tblPrChange w:id="890" w:author="Parker Malek" w:date="2024-04-17T17:08:00Z">
          <w:tblPr>
            <w:tblW w:w="3200" w:type="dxa"/>
            <w:tblLook w:val="04A0" w:firstRow="1" w:lastRow="0" w:firstColumn="1" w:lastColumn="0" w:noHBand="0" w:noVBand="1"/>
          </w:tblPr>
        </w:tblPrChange>
      </w:tblPr>
      <w:tblGrid>
        <w:gridCol w:w="960"/>
        <w:gridCol w:w="2240"/>
        <w:tblGridChange w:id="891">
          <w:tblGrid>
            <w:gridCol w:w="960"/>
            <w:gridCol w:w="2240"/>
          </w:tblGrid>
        </w:tblGridChange>
      </w:tblGrid>
      <w:tr w:rsidR="001B65F2" w:rsidRPr="001B65F2" w14:paraId="00AC4C44" w14:textId="77777777" w:rsidTr="001B65F2">
        <w:trPr>
          <w:trHeight w:val="288"/>
          <w:jc w:val="center"/>
          <w:ins w:id="892" w:author="Parker Malek" w:date="2024-04-17T17:08:00Z"/>
          <w:trPrChange w:id="893" w:author="Parker Malek" w:date="2024-04-17T17:08:00Z">
            <w:trPr>
              <w:trHeight w:val="288"/>
            </w:trPr>
          </w:trPrChange>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894" w:author="Parker Malek" w:date="2024-04-17T17:08:00Z">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547607DE" w14:textId="77777777" w:rsidR="001B65F2" w:rsidRPr="001B65F2" w:rsidRDefault="001B65F2" w:rsidP="001B65F2">
            <w:pPr>
              <w:spacing w:after="0" w:line="240" w:lineRule="auto"/>
              <w:rPr>
                <w:ins w:id="895" w:author="Parker Malek" w:date="2024-04-17T17:08:00Z"/>
                <w:rFonts w:ascii="Aptos Narrow" w:eastAsia="Times New Roman" w:hAnsi="Aptos Narrow" w:cs="Times New Roman"/>
                <w:color w:val="000000"/>
              </w:rPr>
            </w:pPr>
            <w:ins w:id="896" w:author="Parker Malek" w:date="2024-04-17T17:08:00Z">
              <w:r w:rsidRPr="001B65F2">
                <w:rPr>
                  <w:rFonts w:ascii="Aptos Narrow" w:eastAsia="Times New Roman" w:hAnsi="Aptos Narrow" w:cs="Times New Roman"/>
                  <w:color w:val="000000"/>
                </w:rPr>
                <w:t>Pulse</w:t>
              </w:r>
            </w:ins>
          </w:p>
        </w:tc>
        <w:tc>
          <w:tcPr>
            <w:tcW w:w="2240" w:type="dxa"/>
            <w:tcBorders>
              <w:top w:val="single" w:sz="4" w:space="0" w:color="auto"/>
              <w:left w:val="nil"/>
              <w:bottom w:val="single" w:sz="4" w:space="0" w:color="auto"/>
              <w:right w:val="single" w:sz="4" w:space="0" w:color="auto"/>
            </w:tcBorders>
            <w:shd w:val="clear" w:color="auto" w:fill="auto"/>
            <w:noWrap/>
            <w:vAlign w:val="bottom"/>
            <w:hideMark/>
            <w:tcPrChange w:id="897" w:author="Parker Malek" w:date="2024-04-17T17:08:00Z">
              <w:tcPr>
                <w:tcW w:w="224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55663A5C" w14:textId="77777777" w:rsidR="001B65F2" w:rsidRDefault="001B65F2" w:rsidP="001B65F2">
            <w:pPr>
              <w:spacing w:after="0" w:line="240" w:lineRule="auto"/>
              <w:rPr>
                <w:ins w:id="898" w:author="Parker Malek" w:date="2024-04-18T17:39:00Z"/>
                <w:rFonts w:ascii="Aptos Narrow" w:eastAsia="Times New Roman" w:hAnsi="Aptos Narrow" w:cs="Times New Roman"/>
                <w:color w:val="000000"/>
              </w:rPr>
            </w:pPr>
            <w:ins w:id="899" w:author="Parker Malek" w:date="2024-04-17T17:08:00Z">
              <w:r w:rsidRPr="001B65F2">
                <w:rPr>
                  <w:rFonts w:ascii="Aptos Narrow" w:eastAsia="Times New Roman" w:hAnsi="Aptos Narrow" w:cs="Times New Roman"/>
                  <w:color w:val="000000"/>
                </w:rPr>
                <w:t>Primary driver of precip</w:t>
              </w:r>
            </w:ins>
          </w:p>
          <w:p w14:paraId="7DDB4D52" w14:textId="77777777" w:rsidR="00DB5AAA" w:rsidRDefault="00DB5AAA" w:rsidP="001B65F2">
            <w:pPr>
              <w:spacing w:after="0" w:line="240" w:lineRule="auto"/>
              <w:rPr>
                <w:ins w:id="900" w:author="Parker Malek" w:date="2024-04-18T17:39:00Z"/>
                <w:rFonts w:ascii="Aptos Narrow" w:eastAsia="Times New Roman" w:hAnsi="Aptos Narrow" w:cs="Times New Roman"/>
                <w:color w:val="000000"/>
              </w:rPr>
            </w:pPr>
          </w:p>
          <w:p w14:paraId="7111416F" w14:textId="77777777" w:rsidR="00DB5AAA" w:rsidRDefault="00DB5AAA" w:rsidP="001B65F2">
            <w:pPr>
              <w:spacing w:after="0" w:line="240" w:lineRule="auto"/>
              <w:rPr>
                <w:ins w:id="901" w:author="Parker Malek" w:date="2024-04-18T17:39:00Z"/>
                <w:rFonts w:ascii="Aptos Narrow" w:eastAsia="Times New Roman" w:hAnsi="Aptos Narrow" w:cs="Times New Roman"/>
                <w:color w:val="000000"/>
              </w:rPr>
            </w:pPr>
            <w:ins w:id="902" w:author="Parker Malek" w:date="2024-04-18T17:39:00Z">
              <w:r>
                <w:rPr>
                  <w:rFonts w:ascii="Aptos Narrow" w:eastAsia="Times New Roman" w:hAnsi="Aptos Narrow" w:cs="Times New Roman"/>
                  <w:color w:val="000000"/>
                </w:rPr>
                <w:t>Mesoscale features</w:t>
              </w:r>
            </w:ins>
          </w:p>
          <w:p w14:paraId="240CA657" w14:textId="77777777" w:rsidR="00DB5AAA" w:rsidRDefault="00DB5AAA" w:rsidP="001B65F2">
            <w:pPr>
              <w:spacing w:after="0" w:line="240" w:lineRule="auto"/>
              <w:rPr>
                <w:ins w:id="903" w:author="Parker Malek" w:date="2024-04-18T17:39:00Z"/>
                <w:rFonts w:ascii="Aptos Narrow" w:eastAsia="Times New Roman" w:hAnsi="Aptos Narrow" w:cs="Times New Roman"/>
                <w:color w:val="000000"/>
              </w:rPr>
            </w:pPr>
            <w:ins w:id="904" w:author="Parker Malek" w:date="2024-04-18T17:39:00Z">
              <w:r>
                <w:rPr>
                  <w:rFonts w:ascii="Aptos Narrow" w:eastAsia="Times New Roman" w:hAnsi="Aptos Narrow" w:cs="Times New Roman"/>
                  <w:color w:val="000000"/>
                </w:rPr>
                <w:t xml:space="preserve">No mesoscale categorize </w:t>
              </w:r>
            </w:ins>
          </w:p>
          <w:p w14:paraId="35CAE661" w14:textId="77777777" w:rsidR="00DB5AAA" w:rsidRDefault="00DB5AAA" w:rsidP="001B65F2">
            <w:pPr>
              <w:spacing w:after="0" w:line="240" w:lineRule="auto"/>
              <w:rPr>
                <w:ins w:id="905" w:author="Parker Malek" w:date="2024-04-18T17:39:00Z"/>
                <w:rFonts w:ascii="Aptos Narrow" w:eastAsia="Times New Roman" w:hAnsi="Aptos Narrow" w:cs="Times New Roman"/>
                <w:color w:val="000000"/>
              </w:rPr>
            </w:pPr>
          </w:p>
          <w:p w14:paraId="4ACEE0D8" w14:textId="54AB377F" w:rsidR="00DB5AAA" w:rsidRDefault="00DB5AAA" w:rsidP="001B65F2">
            <w:pPr>
              <w:spacing w:after="0" w:line="240" w:lineRule="auto"/>
              <w:rPr>
                <w:ins w:id="906" w:author="Parker Malek" w:date="2024-04-18T17:40:00Z"/>
                <w:rFonts w:ascii="Aptos Narrow" w:eastAsia="Times New Roman" w:hAnsi="Aptos Narrow" w:cs="Times New Roman"/>
                <w:color w:val="000000"/>
              </w:rPr>
            </w:pPr>
            <w:ins w:id="907" w:author="Parker Malek" w:date="2024-04-18T17:39:00Z">
              <w:r>
                <w:rPr>
                  <w:rFonts w:ascii="Aptos Narrow" w:eastAsia="Times New Roman" w:hAnsi="Aptos Narrow" w:cs="Times New Roman"/>
                  <w:color w:val="000000"/>
                </w:rPr>
                <w:t>Start categorize whether there are mesoscale features that are identifi</w:t>
              </w:r>
            </w:ins>
            <w:ins w:id="908" w:author="Parker Malek" w:date="2024-04-18T17:40:00Z">
              <w:r>
                <w:rPr>
                  <w:rFonts w:ascii="Aptos Narrow" w:eastAsia="Times New Roman" w:hAnsi="Aptos Narrow" w:cs="Times New Roman"/>
                  <w:color w:val="000000"/>
                </w:rPr>
                <w:t xml:space="preserve">able. </w:t>
              </w:r>
            </w:ins>
          </w:p>
          <w:p w14:paraId="30201283" w14:textId="77777777" w:rsidR="00DB5AAA" w:rsidRDefault="00DB5AAA" w:rsidP="001B65F2">
            <w:pPr>
              <w:spacing w:after="0" w:line="240" w:lineRule="auto"/>
              <w:rPr>
                <w:ins w:id="909" w:author="Parker Malek" w:date="2024-04-18T17:40:00Z"/>
                <w:rFonts w:ascii="Aptos Narrow" w:eastAsia="Times New Roman" w:hAnsi="Aptos Narrow" w:cs="Times New Roman"/>
                <w:color w:val="000000"/>
              </w:rPr>
            </w:pPr>
          </w:p>
          <w:p w14:paraId="19F7C5D2" w14:textId="77777777" w:rsidR="00DB5AAA" w:rsidRDefault="00DB5AAA" w:rsidP="001B65F2">
            <w:pPr>
              <w:spacing w:after="0" w:line="240" w:lineRule="auto"/>
              <w:rPr>
                <w:ins w:id="910" w:author="Parker Malek" w:date="2024-04-18T17:41:00Z"/>
                <w:rFonts w:ascii="Aptos Narrow" w:eastAsia="Times New Roman" w:hAnsi="Aptos Narrow" w:cs="Times New Roman"/>
                <w:color w:val="000000"/>
              </w:rPr>
            </w:pPr>
            <w:ins w:id="911" w:author="Parker Malek" w:date="2024-04-18T17:40:00Z">
              <w:r>
                <w:rPr>
                  <w:rFonts w:ascii="Aptos Narrow" w:eastAsia="Times New Roman" w:hAnsi="Aptos Narrow" w:cs="Times New Roman"/>
                  <w:color w:val="000000"/>
                </w:rPr>
                <w:t xml:space="preserve">Convective features NCFR/ non-organized. </w:t>
              </w:r>
            </w:ins>
          </w:p>
          <w:p w14:paraId="10AD5BCB" w14:textId="77777777" w:rsidR="00DB5AAA" w:rsidRDefault="00DB5AAA" w:rsidP="001B65F2">
            <w:pPr>
              <w:spacing w:after="0" w:line="240" w:lineRule="auto"/>
              <w:rPr>
                <w:ins w:id="912" w:author="Parker Malek" w:date="2024-04-18T17:41:00Z"/>
                <w:rFonts w:ascii="Aptos Narrow" w:eastAsia="Times New Roman" w:hAnsi="Aptos Narrow" w:cs="Times New Roman"/>
                <w:color w:val="000000"/>
              </w:rPr>
            </w:pPr>
          </w:p>
          <w:p w14:paraId="3562B48A" w14:textId="77777777" w:rsidR="008C2D4A" w:rsidRDefault="00DB5AAA" w:rsidP="001B65F2">
            <w:pPr>
              <w:spacing w:after="0" w:line="240" w:lineRule="auto"/>
              <w:rPr>
                <w:ins w:id="913" w:author="Parker Malek" w:date="2024-04-18T17:58:00Z"/>
                <w:rFonts w:ascii="Aptos Narrow" w:eastAsia="Times New Roman" w:hAnsi="Aptos Narrow" w:cs="Times New Roman"/>
                <w:color w:val="000000"/>
              </w:rPr>
            </w:pPr>
            <w:ins w:id="914" w:author="Parker Malek" w:date="2024-04-18T17:41:00Z">
              <w:r>
                <w:rPr>
                  <w:rFonts w:ascii="Aptos Narrow" w:eastAsia="Times New Roman" w:hAnsi="Aptos Narrow" w:cs="Times New Roman"/>
                  <w:color w:val="000000"/>
                </w:rPr>
                <w:t xml:space="preserve">Whether mesoscale frontrol wave. </w:t>
              </w:r>
            </w:ins>
          </w:p>
          <w:p w14:paraId="4C454366" w14:textId="77777777" w:rsidR="008C2D4A" w:rsidRDefault="008C2D4A" w:rsidP="001B65F2">
            <w:pPr>
              <w:spacing w:after="0" w:line="240" w:lineRule="auto"/>
              <w:rPr>
                <w:ins w:id="915" w:author="Parker Malek" w:date="2024-04-18T17:58:00Z"/>
                <w:rFonts w:ascii="Aptos Narrow" w:eastAsia="Times New Roman" w:hAnsi="Aptos Narrow" w:cs="Times New Roman"/>
                <w:color w:val="000000"/>
              </w:rPr>
            </w:pPr>
          </w:p>
          <w:p w14:paraId="0A7CBE30" w14:textId="77777777" w:rsidR="008C2D4A" w:rsidRDefault="008C2D4A" w:rsidP="001B65F2">
            <w:pPr>
              <w:spacing w:after="0" w:line="240" w:lineRule="auto"/>
              <w:rPr>
                <w:ins w:id="916" w:author="Parker Malek" w:date="2024-04-18T17:58:00Z"/>
                <w:rFonts w:ascii="Aptos Narrow" w:eastAsia="Times New Roman" w:hAnsi="Aptos Narrow" w:cs="Times New Roman"/>
                <w:color w:val="000000"/>
              </w:rPr>
            </w:pPr>
          </w:p>
          <w:p w14:paraId="4F18ACDC" w14:textId="35795348" w:rsidR="00DB5AAA" w:rsidRPr="001B65F2" w:rsidRDefault="00DB5AAA" w:rsidP="001B65F2">
            <w:pPr>
              <w:spacing w:after="0" w:line="240" w:lineRule="auto"/>
              <w:rPr>
                <w:ins w:id="917" w:author="Parker Malek" w:date="2024-04-17T17:08:00Z"/>
                <w:rFonts w:ascii="Aptos Narrow" w:eastAsia="Times New Roman" w:hAnsi="Aptos Narrow" w:cs="Times New Roman"/>
                <w:color w:val="000000"/>
              </w:rPr>
            </w:pPr>
            <w:ins w:id="918" w:author="Parker Malek" w:date="2024-04-18T17:41:00Z">
              <w:r>
                <w:rPr>
                  <w:rFonts w:ascii="Aptos Narrow" w:eastAsia="Times New Roman" w:hAnsi="Aptos Narrow" w:cs="Times New Roman"/>
                  <w:color w:val="000000"/>
                </w:rPr>
                <w:t xml:space="preserve">Look to see if AR’s have mesoscale frontal wave. </w:t>
              </w:r>
            </w:ins>
          </w:p>
        </w:tc>
      </w:tr>
      <w:tr w:rsidR="001B65F2" w:rsidRPr="001B65F2" w14:paraId="700DDFF7" w14:textId="77777777" w:rsidTr="001B65F2">
        <w:trPr>
          <w:trHeight w:val="288"/>
          <w:jc w:val="center"/>
          <w:ins w:id="919" w:author="Parker Malek" w:date="2024-04-17T17:08:00Z"/>
          <w:trPrChange w:id="920" w:author="Parker Malek" w:date="2024-04-17T17: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921" w:author="Parker Malek" w:date="2024-04-17T17: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CF68619" w14:textId="77777777" w:rsidR="001B65F2" w:rsidRPr="001B65F2" w:rsidRDefault="001B65F2" w:rsidP="001B65F2">
            <w:pPr>
              <w:spacing w:after="0" w:line="240" w:lineRule="auto"/>
              <w:jc w:val="right"/>
              <w:rPr>
                <w:ins w:id="922" w:author="Parker Malek" w:date="2024-04-17T17:08:00Z"/>
                <w:rFonts w:ascii="Aptos Narrow" w:eastAsia="Times New Roman" w:hAnsi="Aptos Narrow" w:cs="Times New Roman"/>
                <w:color w:val="000000"/>
              </w:rPr>
            </w:pPr>
            <w:ins w:id="923" w:author="Parker Malek" w:date="2024-04-17T17:08:00Z">
              <w:r w:rsidRPr="001B65F2">
                <w:rPr>
                  <w:rFonts w:ascii="Aptos Narrow" w:eastAsia="Times New Roman" w:hAnsi="Aptos Narrow" w:cs="Times New Roman"/>
                  <w:color w:val="000000"/>
                </w:rPr>
                <w:lastRenderedPageBreak/>
                <w:t>1</w:t>
              </w:r>
            </w:ins>
          </w:p>
        </w:tc>
        <w:tc>
          <w:tcPr>
            <w:tcW w:w="2240" w:type="dxa"/>
            <w:tcBorders>
              <w:top w:val="nil"/>
              <w:left w:val="nil"/>
              <w:bottom w:val="single" w:sz="4" w:space="0" w:color="auto"/>
              <w:right w:val="single" w:sz="4" w:space="0" w:color="auto"/>
            </w:tcBorders>
            <w:shd w:val="clear" w:color="auto" w:fill="auto"/>
            <w:noWrap/>
            <w:vAlign w:val="bottom"/>
            <w:hideMark/>
            <w:tcPrChange w:id="924" w:author="Parker Malek" w:date="2024-04-17T17:08:00Z">
              <w:tcPr>
                <w:tcW w:w="2240" w:type="dxa"/>
                <w:tcBorders>
                  <w:top w:val="nil"/>
                  <w:left w:val="nil"/>
                  <w:bottom w:val="single" w:sz="4" w:space="0" w:color="auto"/>
                  <w:right w:val="single" w:sz="4" w:space="0" w:color="auto"/>
                </w:tcBorders>
                <w:shd w:val="clear" w:color="auto" w:fill="auto"/>
                <w:noWrap/>
                <w:vAlign w:val="bottom"/>
                <w:hideMark/>
              </w:tcPr>
            </w:tcPrChange>
          </w:tcPr>
          <w:p w14:paraId="48834C2B" w14:textId="0AE3DD49" w:rsidR="001B65F2" w:rsidRPr="001B65F2" w:rsidRDefault="0081618E" w:rsidP="001B65F2">
            <w:pPr>
              <w:spacing w:after="0" w:line="240" w:lineRule="auto"/>
              <w:rPr>
                <w:ins w:id="925" w:author="Parker Malek" w:date="2024-04-17T17:08:00Z"/>
                <w:rFonts w:ascii="Aptos Narrow" w:eastAsia="Times New Roman" w:hAnsi="Aptos Narrow" w:cs="Times New Roman"/>
                <w:color w:val="000000"/>
              </w:rPr>
            </w:pPr>
            <w:ins w:id="926" w:author="Parker Malek" w:date="2024-04-17T17:08:00Z">
              <w:r w:rsidRPr="001B65F2">
                <w:rPr>
                  <w:rFonts w:ascii="Aptos Narrow" w:eastAsia="Times New Roman" w:hAnsi="Aptos Narrow" w:cs="Times New Roman"/>
                  <w:color w:val="000000"/>
                </w:rPr>
                <w:t>C</w:t>
              </w:r>
              <w:r w:rsidR="001B65F2" w:rsidRPr="001B65F2">
                <w:rPr>
                  <w:rFonts w:ascii="Aptos Narrow" w:eastAsia="Times New Roman" w:hAnsi="Aptos Narrow" w:cs="Times New Roman"/>
                  <w:color w:val="000000"/>
                </w:rPr>
                <w:t>onvective</w:t>
              </w:r>
            </w:ins>
            <w:ins w:id="927" w:author="Parker Malek" w:date="2024-04-18T01:36:00Z">
              <w:r>
                <w:rPr>
                  <w:rFonts w:ascii="Aptos Narrow" w:eastAsia="Times New Roman" w:hAnsi="Aptos Narrow" w:cs="Times New Roman"/>
                  <w:color w:val="000000"/>
                </w:rPr>
                <w:t>/NCFR</w:t>
              </w:r>
            </w:ins>
          </w:p>
        </w:tc>
      </w:tr>
      <w:tr w:rsidR="001B65F2" w:rsidRPr="001B65F2" w14:paraId="67BF5C5E" w14:textId="77777777" w:rsidTr="001B65F2">
        <w:trPr>
          <w:trHeight w:val="288"/>
          <w:jc w:val="center"/>
          <w:ins w:id="928" w:author="Parker Malek" w:date="2024-04-17T17:08:00Z"/>
          <w:trPrChange w:id="929" w:author="Parker Malek" w:date="2024-04-17T17: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930" w:author="Parker Malek" w:date="2024-04-17T17: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F55F878" w14:textId="77777777" w:rsidR="001B65F2" w:rsidRPr="001B65F2" w:rsidRDefault="001B65F2" w:rsidP="001B65F2">
            <w:pPr>
              <w:spacing w:after="0" w:line="240" w:lineRule="auto"/>
              <w:jc w:val="right"/>
              <w:rPr>
                <w:ins w:id="931" w:author="Parker Malek" w:date="2024-04-17T17:08:00Z"/>
                <w:rFonts w:ascii="Aptos Narrow" w:eastAsia="Times New Roman" w:hAnsi="Aptos Narrow" w:cs="Times New Roman"/>
                <w:color w:val="000000"/>
              </w:rPr>
            </w:pPr>
            <w:ins w:id="932" w:author="Parker Malek" w:date="2024-04-17T17:08:00Z">
              <w:r w:rsidRPr="001B65F2">
                <w:rPr>
                  <w:rFonts w:ascii="Aptos Narrow" w:eastAsia="Times New Roman" w:hAnsi="Aptos Narrow" w:cs="Times New Roman"/>
                  <w:color w:val="000000"/>
                </w:rPr>
                <w:t>2</w:t>
              </w:r>
            </w:ins>
          </w:p>
        </w:tc>
        <w:tc>
          <w:tcPr>
            <w:tcW w:w="2240" w:type="dxa"/>
            <w:tcBorders>
              <w:top w:val="nil"/>
              <w:left w:val="nil"/>
              <w:bottom w:val="single" w:sz="4" w:space="0" w:color="auto"/>
              <w:right w:val="single" w:sz="4" w:space="0" w:color="auto"/>
            </w:tcBorders>
            <w:shd w:val="clear" w:color="auto" w:fill="auto"/>
            <w:noWrap/>
            <w:vAlign w:val="bottom"/>
            <w:hideMark/>
            <w:tcPrChange w:id="933" w:author="Parker Malek" w:date="2024-04-17T17:08:00Z">
              <w:tcPr>
                <w:tcW w:w="2240" w:type="dxa"/>
                <w:tcBorders>
                  <w:top w:val="nil"/>
                  <w:left w:val="nil"/>
                  <w:bottom w:val="single" w:sz="4" w:space="0" w:color="auto"/>
                  <w:right w:val="single" w:sz="4" w:space="0" w:color="auto"/>
                </w:tcBorders>
                <w:shd w:val="clear" w:color="auto" w:fill="auto"/>
                <w:noWrap/>
                <w:vAlign w:val="bottom"/>
                <w:hideMark/>
              </w:tcPr>
            </w:tcPrChange>
          </w:tcPr>
          <w:p w14:paraId="002A099C" w14:textId="77777777" w:rsidR="001B65F2" w:rsidRPr="001B65F2" w:rsidRDefault="001B65F2" w:rsidP="001B65F2">
            <w:pPr>
              <w:spacing w:after="0" w:line="240" w:lineRule="auto"/>
              <w:rPr>
                <w:ins w:id="934" w:author="Parker Malek" w:date="2024-04-17T17:08:00Z"/>
                <w:rFonts w:ascii="Aptos Narrow" w:eastAsia="Times New Roman" w:hAnsi="Aptos Narrow" w:cs="Times New Roman"/>
                <w:color w:val="000000"/>
              </w:rPr>
            </w:pPr>
            <w:ins w:id="935" w:author="Parker Malek" w:date="2024-04-17T17:08:00Z">
              <w:r w:rsidRPr="001B65F2">
                <w:rPr>
                  <w:rFonts w:ascii="Aptos Narrow" w:eastAsia="Times New Roman" w:hAnsi="Aptos Narrow" w:cs="Times New Roman"/>
                  <w:color w:val="000000"/>
                </w:rPr>
                <w:t>NCFR</w:t>
              </w:r>
            </w:ins>
          </w:p>
        </w:tc>
      </w:tr>
      <w:tr w:rsidR="001B65F2" w:rsidRPr="001B65F2" w14:paraId="2CDB093B" w14:textId="77777777" w:rsidTr="001B65F2">
        <w:trPr>
          <w:trHeight w:val="288"/>
          <w:jc w:val="center"/>
          <w:ins w:id="936" w:author="Parker Malek" w:date="2024-04-17T17:08:00Z"/>
          <w:trPrChange w:id="937" w:author="Parker Malek" w:date="2024-04-17T17: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938" w:author="Parker Malek" w:date="2024-04-17T17: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34772EB" w14:textId="77777777" w:rsidR="001B65F2" w:rsidRPr="001B65F2" w:rsidRDefault="001B65F2" w:rsidP="001B65F2">
            <w:pPr>
              <w:spacing w:after="0" w:line="240" w:lineRule="auto"/>
              <w:jc w:val="right"/>
              <w:rPr>
                <w:ins w:id="939" w:author="Parker Malek" w:date="2024-04-17T17:08:00Z"/>
                <w:rFonts w:ascii="Aptos Narrow" w:eastAsia="Times New Roman" w:hAnsi="Aptos Narrow" w:cs="Times New Roman"/>
                <w:color w:val="000000"/>
              </w:rPr>
            </w:pPr>
            <w:ins w:id="940" w:author="Parker Malek" w:date="2024-04-17T17:08:00Z">
              <w:r w:rsidRPr="001B65F2">
                <w:rPr>
                  <w:rFonts w:ascii="Aptos Narrow" w:eastAsia="Times New Roman" w:hAnsi="Aptos Narrow" w:cs="Times New Roman"/>
                  <w:color w:val="000000"/>
                </w:rPr>
                <w:t>3</w:t>
              </w:r>
            </w:ins>
          </w:p>
        </w:tc>
        <w:tc>
          <w:tcPr>
            <w:tcW w:w="2240" w:type="dxa"/>
            <w:tcBorders>
              <w:top w:val="nil"/>
              <w:left w:val="nil"/>
              <w:bottom w:val="single" w:sz="4" w:space="0" w:color="auto"/>
              <w:right w:val="single" w:sz="4" w:space="0" w:color="auto"/>
            </w:tcBorders>
            <w:shd w:val="clear" w:color="auto" w:fill="auto"/>
            <w:noWrap/>
            <w:vAlign w:val="bottom"/>
            <w:hideMark/>
            <w:tcPrChange w:id="941" w:author="Parker Malek" w:date="2024-04-17T17:08:00Z">
              <w:tcPr>
                <w:tcW w:w="2240" w:type="dxa"/>
                <w:tcBorders>
                  <w:top w:val="nil"/>
                  <w:left w:val="nil"/>
                  <w:bottom w:val="single" w:sz="4" w:space="0" w:color="auto"/>
                  <w:right w:val="single" w:sz="4" w:space="0" w:color="auto"/>
                </w:tcBorders>
                <w:shd w:val="clear" w:color="auto" w:fill="auto"/>
                <w:noWrap/>
                <w:vAlign w:val="bottom"/>
                <w:hideMark/>
              </w:tcPr>
            </w:tcPrChange>
          </w:tcPr>
          <w:p w14:paraId="57107165" w14:textId="77777777" w:rsidR="001B65F2" w:rsidRPr="001B65F2" w:rsidRDefault="001B65F2" w:rsidP="001B65F2">
            <w:pPr>
              <w:spacing w:after="0" w:line="240" w:lineRule="auto"/>
              <w:rPr>
                <w:ins w:id="942" w:author="Parker Malek" w:date="2024-04-17T17:08:00Z"/>
                <w:rFonts w:ascii="Aptos Narrow" w:eastAsia="Times New Roman" w:hAnsi="Aptos Narrow" w:cs="Times New Roman"/>
                <w:color w:val="000000"/>
              </w:rPr>
            </w:pPr>
            <w:ins w:id="943" w:author="Parker Malek" w:date="2024-04-17T17:08:00Z">
              <w:r w:rsidRPr="001B65F2">
                <w:rPr>
                  <w:rFonts w:ascii="Aptos Narrow" w:eastAsia="Times New Roman" w:hAnsi="Aptos Narrow" w:cs="Times New Roman"/>
                  <w:color w:val="000000"/>
                </w:rPr>
                <w:t>frontal</w:t>
              </w:r>
            </w:ins>
          </w:p>
        </w:tc>
      </w:tr>
      <w:tr w:rsidR="001B65F2" w:rsidRPr="001B65F2" w14:paraId="03CD6A73" w14:textId="77777777" w:rsidTr="001B65F2">
        <w:trPr>
          <w:trHeight w:val="288"/>
          <w:jc w:val="center"/>
          <w:ins w:id="944" w:author="Parker Malek" w:date="2024-04-17T17:08:00Z"/>
          <w:trPrChange w:id="945" w:author="Parker Malek" w:date="2024-04-17T17: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946" w:author="Parker Malek" w:date="2024-04-17T17: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9FDF898" w14:textId="77777777" w:rsidR="001B65F2" w:rsidRPr="001B65F2" w:rsidRDefault="001B65F2" w:rsidP="001B65F2">
            <w:pPr>
              <w:spacing w:after="0" w:line="240" w:lineRule="auto"/>
              <w:jc w:val="right"/>
              <w:rPr>
                <w:ins w:id="947" w:author="Parker Malek" w:date="2024-04-17T17:08:00Z"/>
                <w:rFonts w:ascii="Aptos Narrow" w:eastAsia="Times New Roman" w:hAnsi="Aptos Narrow" w:cs="Times New Roman"/>
                <w:color w:val="000000"/>
              </w:rPr>
            </w:pPr>
            <w:ins w:id="948" w:author="Parker Malek" w:date="2024-04-17T17:08:00Z">
              <w:r w:rsidRPr="001B65F2">
                <w:rPr>
                  <w:rFonts w:ascii="Aptos Narrow" w:eastAsia="Times New Roman" w:hAnsi="Aptos Narrow" w:cs="Times New Roman"/>
                  <w:color w:val="000000"/>
                </w:rPr>
                <w:t>4</w:t>
              </w:r>
            </w:ins>
          </w:p>
        </w:tc>
        <w:tc>
          <w:tcPr>
            <w:tcW w:w="2240" w:type="dxa"/>
            <w:tcBorders>
              <w:top w:val="nil"/>
              <w:left w:val="nil"/>
              <w:bottom w:val="single" w:sz="4" w:space="0" w:color="auto"/>
              <w:right w:val="single" w:sz="4" w:space="0" w:color="auto"/>
            </w:tcBorders>
            <w:shd w:val="clear" w:color="auto" w:fill="auto"/>
            <w:noWrap/>
            <w:vAlign w:val="bottom"/>
            <w:hideMark/>
            <w:tcPrChange w:id="949" w:author="Parker Malek" w:date="2024-04-17T17:08:00Z">
              <w:tcPr>
                <w:tcW w:w="2240" w:type="dxa"/>
                <w:tcBorders>
                  <w:top w:val="nil"/>
                  <w:left w:val="nil"/>
                  <w:bottom w:val="single" w:sz="4" w:space="0" w:color="auto"/>
                  <w:right w:val="single" w:sz="4" w:space="0" w:color="auto"/>
                </w:tcBorders>
                <w:shd w:val="clear" w:color="auto" w:fill="auto"/>
                <w:noWrap/>
                <w:vAlign w:val="bottom"/>
                <w:hideMark/>
              </w:tcPr>
            </w:tcPrChange>
          </w:tcPr>
          <w:p w14:paraId="4F36C918" w14:textId="77777777" w:rsidR="001B65F2" w:rsidRPr="001B65F2" w:rsidRDefault="001B65F2" w:rsidP="001B65F2">
            <w:pPr>
              <w:spacing w:after="0" w:line="240" w:lineRule="auto"/>
              <w:rPr>
                <w:ins w:id="950" w:author="Parker Malek" w:date="2024-04-17T17:08:00Z"/>
                <w:rFonts w:ascii="Aptos Narrow" w:eastAsia="Times New Roman" w:hAnsi="Aptos Narrow" w:cs="Times New Roman"/>
                <w:color w:val="000000"/>
              </w:rPr>
            </w:pPr>
            <w:ins w:id="951" w:author="Parker Malek" w:date="2024-04-17T17:08:00Z">
              <w:r w:rsidRPr="001B65F2">
                <w:rPr>
                  <w:rFonts w:ascii="Aptos Narrow" w:eastAsia="Times New Roman" w:hAnsi="Aptos Narrow" w:cs="Times New Roman"/>
                  <w:color w:val="000000"/>
                </w:rPr>
                <w:t>convective/frontal</w:t>
              </w:r>
            </w:ins>
          </w:p>
        </w:tc>
      </w:tr>
      <w:tr w:rsidR="001B65F2" w:rsidRPr="001B65F2" w14:paraId="6C4A760E" w14:textId="77777777" w:rsidTr="001B65F2">
        <w:trPr>
          <w:trHeight w:val="288"/>
          <w:jc w:val="center"/>
          <w:ins w:id="952" w:author="Parker Malek" w:date="2024-04-17T17:08:00Z"/>
          <w:trPrChange w:id="953" w:author="Parker Malek" w:date="2024-04-17T17: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954" w:author="Parker Malek" w:date="2024-04-17T17: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A797140" w14:textId="77777777" w:rsidR="001B65F2" w:rsidRPr="001B65F2" w:rsidRDefault="001B65F2" w:rsidP="001B65F2">
            <w:pPr>
              <w:spacing w:after="0" w:line="240" w:lineRule="auto"/>
              <w:jc w:val="right"/>
              <w:rPr>
                <w:ins w:id="955" w:author="Parker Malek" w:date="2024-04-17T17:08:00Z"/>
                <w:rFonts w:ascii="Aptos Narrow" w:eastAsia="Times New Roman" w:hAnsi="Aptos Narrow" w:cs="Times New Roman"/>
                <w:color w:val="000000"/>
              </w:rPr>
            </w:pPr>
            <w:ins w:id="956" w:author="Parker Malek" w:date="2024-04-17T17:08:00Z">
              <w:r w:rsidRPr="001B65F2">
                <w:rPr>
                  <w:rFonts w:ascii="Aptos Narrow" w:eastAsia="Times New Roman" w:hAnsi="Aptos Narrow" w:cs="Times New Roman"/>
                  <w:color w:val="000000"/>
                </w:rPr>
                <w:t>5</w:t>
              </w:r>
            </w:ins>
          </w:p>
        </w:tc>
        <w:tc>
          <w:tcPr>
            <w:tcW w:w="2240" w:type="dxa"/>
            <w:tcBorders>
              <w:top w:val="nil"/>
              <w:left w:val="nil"/>
              <w:bottom w:val="single" w:sz="4" w:space="0" w:color="auto"/>
              <w:right w:val="single" w:sz="4" w:space="0" w:color="auto"/>
            </w:tcBorders>
            <w:shd w:val="clear" w:color="auto" w:fill="auto"/>
            <w:noWrap/>
            <w:vAlign w:val="bottom"/>
            <w:hideMark/>
            <w:tcPrChange w:id="957" w:author="Parker Malek" w:date="2024-04-17T17:08:00Z">
              <w:tcPr>
                <w:tcW w:w="2240" w:type="dxa"/>
                <w:tcBorders>
                  <w:top w:val="nil"/>
                  <w:left w:val="nil"/>
                  <w:bottom w:val="single" w:sz="4" w:space="0" w:color="auto"/>
                  <w:right w:val="single" w:sz="4" w:space="0" w:color="auto"/>
                </w:tcBorders>
                <w:shd w:val="clear" w:color="auto" w:fill="auto"/>
                <w:noWrap/>
                <w:vAlign w:val="bottom"/>
                <w:hideMark/>
              </w:tcPr>
            </w:tcPrChange>
          </w:tcPr>
          <w:p w14:paraId="1FFA9C4A" w14:textId="77777777" w:rsidR="001B65F2" w:rsidRPr="001B65F2" w:rsidRDefault="001B65F2" w:rsidP="001B65F2">
            <w:pPr>
              <w:spacing w:after="0" w:line="240" w:lineRule="auto"/>
              <w:rPr>
                <w:ins w:id="958" w:author="Parker Malek" w:date="2024-04-17T17:08:00Z"/>
                <w:rFonts w:ascii="Aptos Narrow" w:eastAsia="Times New Roman" w:hAnsi="Aptos Narrow" w:cs="Times New Roman"/>
                <w:color w:val="000000"/>
              </w:rPr>
            </w:pPr>
            <w:ins w:id="959" w:author="Parker Malek" w:date="2024-04-17T17:08:00Z">
              <w:r w:rsidRPr="001B65F2">
                <w:rPr>
                  <w:rFonts w:ascii="Aptos Narrow" w:eastAsia="Times New Roman" w:hAnsi="Aptos Narrow" w:cs="Times New Roman"/>
                  <w:color w:val="000000"/>
                </w:rPr>
                <w:t>NCFR/Frontal</w:t>
              </w:r>
            </w:ins>
          </w:p>
        </w:tc>
      </w:tr>
      <w:tr w:rsidR="001B65F2" w:rsidRPr="001B65F2" w14:paraId="70C1EA66" w14:textId="77777777" w:rsidTr="001B65F2">
        <w:trPr>
          <w:trHeight w:val="288"/>
          <w:jc w:val="center"/>
          <w:ins w:id="960" w:author="Parker Malek" w:date="2024-04-17T17:08:00Z"/>
          <w:trPrChange w:id="961" w:author="Parker Malek" w:date="2024-04-17T17: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962" w:author="Parker Malek" w:date="2024-04-17T17: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F9FF99C" w14:textId="77777777" w:rsidR="001B65F2" w:rsidRPr="001B65F2" w:rsidRDefault="001B65F2" w:rsidP="001B65F2">
            <w:pPr>
              <w:spacing w:after="0" w:line="240" w:lineRule="auto"/>
              <w:jc w:val="right"/>
              <w:rPr>
                <w:ins w:id="963" w:author="Parker Malek" w:date="2024-04-17T17:08:00Z"/>
                <w:rFonts w:ascii="Aptos Narrow" w:eastAsia="Times New Roman" w:hAnsi="Aptos Narrow" w:cs="Times New Roman"/>
                <w:color w:val="000000"/>
              </w:rPr>
            </w:pPr>
            <w:ins w:id="964" w:author="Parker Malek" w:date="2024-04-17T17:08:00Z">
              <w:r w:rsidRPr="001B65F2">
                <w:rPr>
                  <w:rFonts w:ascii="Aptos Narrow" w:eastAsia="Times New Roman" w:hAnsi="Aptos Narrow" w:cs="Times New Roman"/>
                  <w:color w:val="000000"/>
                </w:rPr>
                <w:t>6</w:t>
              </w:r>
            </w:ins>
          </w:p>
        </w:tc>
        <w:tc>
          <w:tcPr>
            <w:tcW w:w="2240" w:type="dxa"/>
            <w:tcBorders>
              <w:top w:val="nil"/>
              <w:left w:val="nil"/>
              <w:bottom w:val="single" w:sz="4" w:space="0" w:color="auto"/>
              <w:right w:val="single" w:sz="4" w:space="0" w:color="auto"/>
            </w:tcBorders>
            <w:shd w:val="clear" w:color="auto" w:fill="auto"/>
            <w:noWrap/>
            <w:vAlign w:val="bottom"/>
            <w:hideMark/>
            <w:tcPrChange w:id="965" w:author="Parker Malek" w:date="2024-04-17T17:08:00Z">
              <w:tcPr>
                <w:tcW w:w="2240" w:type="dxa"/>
                <w:tcBorders>
                  <w:top w:val="nil"/>
                  <w:left w:val="nil"/>
                  <w:bottom w:val="single" w:sz="4" w:space="0" w:color="auto"/>
                  <w:right w:val="single" w:sz="4" w:space="0" w:color="auto"/>
                </w:tcBorders>
                <w:shd w:val="clear" w:color="auto" w:fill="auto"/>
                <w:noWrap/>
                <w:vAlign w:val="bottom"/>
                <w:hideMark/>
              </w:tcPr>
            </w:tcPrChange>
          </w:tcPr>
          <w:p w14:paraId="3737BFB2" w14:textId="77777777" w:rsidR="001B65F2" w:rsidRPr="001B65F2" w:rsidRDefault="001B65F2" w:rsidP="001B65F2">
            <w:pPr>
              <w:spacing w:after="0" w:line="240" w:lineRule="auto"/>
              <w:rPr>
                <w:ins w:id="966" w:author="Parker Malek" w:date="2024-04-17T17:08:00Z"/>
                <w:rFonts w:ascii="Aptos Narrow" w:eastAsia="Times New Roman" w:hAnsi="Aptos Narrow" w:cs="Times New Roman"/>
                <w:color w:val="000000"/>
              </w:rPr>
            </w:pPr>
            <w:ins w:id="967" w:author="Parker Malek" w:date="2024-04-17T17:08:00Z">
              <w:r w:rsidRPr="001B65F2">
                <w:rPr>
                  <w:rFonts w:ascii="Aptos Narrow" w:eastAsia="Times New Roman" w:hAnsi="Aptos Narrow" w:cs="Times New Roman"/>
                  <w:color w:val="000000"/>
                </w:rPr>
                <w:t>convective/none</w:t>
              </w:r>
            </w:ins>
          </w:p>
        </w:tc>
      </w:tr>
      <w:tr w:rsidR="001B65F2" w:rsidRPr="001B65F2" w14:paraId="3150154C" w14:textId="77777777" w:rsidTr="001B65F2">
        <w:trPr>
          <w:trHeight w:val="288"/>
          <w:jc w:val="center"/>
          <w:ins w:id="968" w:author="Parker Malek" w:date="2024-04-17T17:08:00Z"/>
          <w:trPrChange w:id="969" w:author="Parker Malek" w:date="2024-04-17T17: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970" w:author="Parker Malek" w:date="2024-04-17T17: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A4A49FB" w14:textId="77777777" w:rsidR="001B65F2" w:rsidRPr="001B65F2" w:rsidRDefault="001B65F2" w:rsidP="001B65F2">
            <w:pPr>
              <w:spacing w:after="0" w:line="240" w:lineRule="auto"/>
              <w:jc w:val="right"/>
              <w:rPr>
                <w:ins w:id="971" w:author="Parker Malek" w:date="2024-04-17T17:08:00Z"/>
                <w:rFonts w:ascii="Aptos Narrow" w:eastAsia="Times New Roman" w:hAnsi="Aptos Narrow" w:cs="Times New Roman"/>
                <w:color w:val="000000"/>
              </w:rPr>
            </w:pPr>
            <w:ins w:id="972" w:author="Parker Malek" w:date="2024-04-17T17:08:00Z">
              <w:r w:rsidRPr="001B65F2">
                <w:rPr>
                  <w:rFonts w:ascii="Aptos Narrow" w:eastAsia="Times New Roman" w:hAnsi="Aptos Narrow" w:cs="Times New Roman"/>
                  <w:color w:val="000000"/>
                </w:rPr>
                <w:t>7</w:t>
              </w:r>
            </w:ins>
          </w:p>
        </w:tc>
        <w:tc>
          <w:tcPr>
            <w:tcW w:w="2240" w:type="dxa"/>
            <w:tcBorders>
              <w:top w:val="nil"/>
              <w:left w:val="nil"/>
              <w:bottom w:val="single" w:sz="4" w:space="0" w:color="auto"/>
              <w:right w:val="single" w:sz="4" w:space="0" w:color="auto"/>
            </w:tcBorders>
            <w:shd w:val="clear" w:color="auto" w:fill="auto"/>
            <w:noWrap/>
            <w:vAlign w:val="bottom"/>
            <w:hideMark/>
            <w:tcPrChange w:id="973" w:author="Parker Malek" w:date="2024-04-17T17:08:00Z">
              <w:tcPr>
                <w:tcW w:w="2240" w:type="dxa"/>
                <w:tcBorders>
                  <w:top w:val="nil"/>
                  <w:left w:val="nil"/>
                  <w:bottom w:val="single" w:sz="4" w:space="0" w:color="auto"/>
                  <w:right w:val="single" w:sz="4" w:space="0" w:color="auto"/>
                </w:tcBorders>
                <w:shd w:val="clear" w:color="auto" w:fill="auto"/>
                <w:noWrap/>
                <w:vAlign w:val="bottom"/>
                <w:hideMark/>
              </w:tcPr>
            </w:tcPrChange>
          </w:tcPr>
          <w:p w14:paraId="6F0516FF" w14:textId="77777777" w:rsidR="001B65F2" w:rsidRPr="001B65F2" w:rsidRDefault="001B65F2" w:rsidP="001B65F2">
            <w:pPr>
              <w:spacing w:after="0" w:line="240" w:lineRule="auto"/>
              <w:rPr>
                <w:ins w:id="974" w:author="Parker Malek" w:date="2024-04-17T17:08:00Z"/>
                <w:rFonts w:ascii="Aptos Narrow" w:eastAsia="Times New Roman" w:hAnsi="Aptos Narrow" w:cs="Times New Roman"/>
                <w:color w:val="000000"/>
              </w:rPr>
            </w:pPr>
            <w:ins w:id="975" w:author="Parker Malek" w:date="2024-04-17T17:08:00Z">
              <w:r w:rsidRPr="001B65F2">
                <w:rPr>
                  <w:rFonts w:ascii="Aptos Narrow" w:eastAsia="Times New Roman" w:hAnsi="Aptos Narrow" w:cs="Times New Roman"/>
                  <w:color w:val="000000"/>
                </w:rPr>
                <w:t>NCFR</w:t>
              </w:r>
            </w:ins>
          </w:p>
        </w:tc>
      </w:tr>
      <w:tr w:rsidR="001B65F2" w:rsidRPr="001B65F2" w14:paraId="07482A38" w14:textId="77777777" w:rsidTr="001B65F2">
        <w:trPr>
          <w:trHeight w:val="288"/>
          <w:jc w:val="center"/>
          <w:ins w:id="976" w:author="Parker Malek" w:date="2024-04-17T17:08:00Z"/>
          <w:trPrChange w:id="977" w:author="Parker Malek" w:date="2024-04-17T17: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978" w:author="Parker Malek" w:date="2024-04-17T17: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84DC45F" w14:textId="77777777" w:rsidR="001B65F2" w:rsidRPr="001B65F2" w:rsidRDefault="001B65F2" w:rsidP="001B65F2">
            <w:pPr>
              <w:spacing w:after="0" w:line="240" w:lineRule="auto"/>
              <w:jc w:val="right"/>
              <w:rPr>
                <w:ins w:id="979" w:author="Parker Malek" w:date="2024-04-17T17:08:00Z"/>
                <w:rFonts w:ascii="Aptos Narrow" w:eastAsia="Times New Roman" w:hAnsi="Aptos Narrow" w:cs="Times New Roman"/>
                <w:color w:val="000000"/>
              </w:rPr>
            </w:pPr>
            <w:ins w:id="980" w:author="Parker Malek" w:date="2024-04-17T17:08:00Z">
              <w:r w:rsidRPr="001B65F2">
                <w:rPr>
                  <w:rFonts w:ascii="Aptos Narrow" w:eastAsia="Times New Roman" w:hAnsi="Aptos Narrow" w:cs="Times New Roman"/>
                  <w:color w:val="000000"/>
                </w:rPr>
                <w:t>8</w:t>
              </w:r>
            </w:ins>
          </w:p>
        </w:tc>
        <w:tc>
          <w:tcPr>
            <w:tcW w:w="2240" w:type="dxa"/>
            <w:tcBorders>
              <w:top w:val="nil"/>
              <w:left w:val="nil"/>
              <w:bottom w:val="single" w:sz="4" w:space="0" w:color="auto"/>
              <w:right w:val="single" w:sz="4" w:space="0" w:color="auto"/>
            </w:tcBorders>
            <w:shd w:val="clear" w:color="auto" w:fill="auto"/>
            <w:noWrap/>
            <w:vAlign w:val="bottom"/>
            <w:hideMark/>
            <w:tcPrChange w:id="981" w:author="Parker Malek" w:date="2024-04-17T17:08:00Z">
              <w:tcPr>
                <w:tcW w:w="2240" w:type="dxa"/>
                <w:tcBorders>
                  <w:top w:val="nil"/>
                  <w:left w:val="nil"/>
                  <w:bottom w:val="single" w:sz="4" w:space="0" w:color="auto"/>
                  <w:right w:val="single" w:sz="4" w:space="0" w:color="auto"/>
                </w:tcBorders>
                <w:shd w:val="clear" w:color="auto" w:fill="auto"/>
                <w:noWrap/>
                <w:vAlign w:val="bottom"/>
                <w:hideMark/>
              </w:tcPr>
            </w:tcPrChange>
          </w:tcPr>
          <w:p w14:paraId="0A736075" w14:textId="77777777" w:rsidR="001B65F2" w:rsidRPr="001B65F2" w:rsidRDefault="001B65F2" w:rsidP="001B65F2">
            <w:pPr>
              <w:spacing w:after="0" w:line="240" w:lineRule="auto"/>
              <w:rPr>
                <w:ins w:id="982" w:author="Parker Malek" w:date="2024-04-17T17:08:00Z"/>
                <w:rFonts w:ascii="Aptos Narrow" w:eastAsia="Times New Roman" w:hAnsi="Aptos Narrow" w:cs="Times New Roman"/>
                <w:color w:val="000000"/>
              </w:rPr>
            </w:pPr>
            <w:ins w:id="983" w:author="Parker Malek" w:date="2024-04-17T17:08:00Z">
              <w:r w:rsidRPr="001B65F2">
                <w:rPr>
                  <w:rFonts w:ascii="Aptos Narrow" w:eastAsia="Times New Roman" w:hAnsi="Aptos Narrow" w:cs="Times New Roman"/>
                  <w:color w:val="000000"/>
                </w:rPr>
                <w:t>convective</w:t>
              </w:r>
            </w:ins>
          </w:p>
        </w:tc>
      </w:tr>
      <w:tr w:rsidR="001B65F2" w:rsidRPr="001B65F2" w14:paraId="16F6661B" w14:textId="77777777" w:rsidTr="001B65F2">
        <w:trPr>
          <w:trHeight w:val="288"/>
          <w:jc w:val="center"/>
          <w:ins w:id="984" w:author="Parker Malek" w:date="2024-04-17T17:08:00Z"/>
          <w:trPrChange w:id="985" w:author="Parker Malek" w:date="2024-04-17T17: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986" w:author="Parker Malek" w:date="2024-04-17T17: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6886548" w14:textId="77777777" w:rsidR="001B65F2" w:rsidRPr="001B65F2" w:rsidRDefault="001B65F2" w:rsidP="001B65F2">
            <w:pPr>
              <w:spacing w:after="0" w:line="240" w:lineRule="auto"/>
              <w:jc w:val="right"/>
              <w:rPr>
                <w:ins w:id="987" w:author="Parker Malek" w:date="2024-04-17T17:08:00Z"/>
                <w:rFonts w:ascii="Aptos Narrow" w:eastAsia="Times New Roman" w:hAnsi="Aptos Narrow" w:cs="Times New Roman"/>
                <w:color w:val="000000"/>
              </w:rPr>
            </w:pPr>
            <w:ins w:id="988" w:author="Parker Malek" w:date="2024-04-17T17:08:00Z">
              <w:r w:rsidRPr="001B65F2">
                <w:rPr>
                  <w:rFonts w:ascii="Aptos Narrow" w:eastAsia="Times New Roman" w:hAnsi="Aptos Narrow" w:cs="Times New Roman"/>
                  <w:color w:val="000000"/>
                </w:rPr>
                <w:t>9</w:t>
              </w:r>
            </w:ins>
          </w:p>
        </w:tc>
        <w:tc>
          <w:tcPr>
            <w:tcW w:w="2240" w:type="dxa"/>
            <w:tcBorders>
              <w:top w:val="nil"/>
              <w:left w:val="nil"/>
              <w:bottom w:val="single" w:sz="4" w:space="0" w:color="auto"/>
              <w:right w:val="single" w:sz="4" w:space="0" w:color="auto"/>
            </w:tcBorders>
            <w:shd w:val="clear" w:color="auto" w:fill="auto"/>
            <w:noWrap/>
            <w:vAlign w:val="bottom"/>
            <w:hideMark/>
            <w:tcPrChange w:id="989" w:author="Parker Malek" w:date="2024-04-17T17:08:00Z">
              <w:tcPr>
                <w:tcW w:w="2240" w:type="dxa"/>
                <w:tcBorders>
                  <w:top w:val="nil"/>
                  <w:left w:val="nil"/>
                  <w:bottom w:val="single" w:sz="4" w:space="0" w:color="auto"/>
                  <w:right w:val="single" w:sz="4" w:space="0" w:color="auto"/>
                </w:tcBorders>
                <w:shd w:val="clear" w:color="auto" w:fill="auto"/>
                <w:noWrap/>
                <w:vAlign w:val="bottom"/>
                <w:hideMark/>
              </w:tcPr>
            </w:tcPrChange>
          </w:tcPr>
          <w:p w14:paraId="69A26B2C" w14:textId="77777777" w:rsidR="001B65F2" w:rsidRPr="001B65F2" w:rsidRDefault="001B65F2" w:rsidP="001B65F2">
            <w:pPr>
              <w:spacing w:after="0" w:line="240" w:lineRule="auto"/>
              <w:rPr>
                <w:ins w:id="990" w:author="Parker Malek" w:date="2024-04-17T17:08:00Z"/>
                <w:rFonts w:ascii="Aptos Narrow" w:eastAsia="Times New Roman" w:hAnsi="Aptos Narrow" w:cs="Times New Roman"/>
                <w:color w:val="000000"/>
              </w:rPr>
            </w:pPr>
            <w:ins w:id="991" w:author="Parker Malek" w:date="2024-04-17T17:08:00Z">
              <w:r w:rsidRPr="001B65F2">
                <w:rPr>
                  <w:rFonts w:ascii="Aptos Narrow" w:eastAsia="Times New Roman" w:hAnsi="Aptos Narrow" w:cs="Times New Roman"/>
                  <w:color w:val="000000"/>
                </w:rPr>
                <w:t>frontal</w:t>
              </w:r>
            </w:ins>
          </w:p>
        </w:tc>
      </w:tr>
    </w:tbl>
    <w:p w14:paraId="26EF7A22" w14:textId="2926E103" w:rsidR="006E251F" w:rsidRDefault="001B65F2">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ins w:id="992" w:author="Parker Malek" w:date="2024-04-17T17:07:00Z">
        <w:r>
          <w:rPr>
            <w:rFonts w:ascii="Times New Roman" w:eastAsia="Times New Roman" w:hAnsi="Times New Roman" w:cs="Times New Roman"/>
            <w:color w:val="000000"/>
            <w:sz w:val="24"/>
            <w:szCs w:val="24"/>
          </w:rPr>
          <w:t xml:space="preserve"> </w:t>
        </w:r>
      </w:ins>
      <w:ins w:id="993" w:author="Parker Malek" w:date="2024-04-17T17:06:00Z">
        <w:r>
          <w:rPr>
            <w:rFonts w:ascii="Times New Roman" w:eastAsia="Times New Roman" w:hAnsi="Times New Roman" w:cs="Times New Roman"/>
            <w:color w:val="000000"/>
            <w:sz w:val="24"/>
            <w:szCs w:val="24"/>
          </w:rPr>
          <w:t xml:space="preserve"> </w:t>
        </w:r>
      </w:ins>
      <w:ins w:id="994" w:author="Parker Malek" w:date="2024-04-14T15:36:00Z">
        <w:del w:id="995" w:author="Parker Malek" w:date="2024-04-17T16:46:00Z">
          <w:r w:rsidR="006E6F63" w:rsidDel="00A9033A">
            <w:rPr>
              <w:rFonts w:ascii="Times New Roman" w:eastAsia="Times New Roman" w:hAnsi="Times New Roman" w:cs="Times New Roman"/>
              <w:color w:val="000000"/>
              <w:sz w:val="24"/>
              <w:szCs w:val="24"/>
            </w:rPr>
            <w:delText xml:space="preserve">9 </w:delText>
          </w:r>
        </w:del>
      </w:ins>
      <w:del w:id="996" w:author="Parker Malek" w:date="2024-04-17T16:33:00Z">
        <w:r w:rsidR="00DA6ACA" w:rsidDel="009343C8">
          <w:rPr>
            <w:rFonts w:ascii="Times New Roman" w:eastAsia="Times New Roman" w:hAnsi="Times New Roman" w:cs="Times New Roman"/>
            <w:color w:val="000000"/>
            <w:sz w:val="24"/>
            <w:szCs w:val="24"/>
          </w:rPr>
          <w:delText xml:space="preserve">Pulses </w:delText>
        </w:r>
      </w:del>
      <w:ins w:id="997" w:author="Parker Malek" w:date="2024-04-14T15:37:00Z">
        <w:del w:id="998" w:author="Parker Malek" w:date="2024-04-17T16:33:00Z">
          <w:r w:rsidR="006E6F63" w:rsidDel="009343C8">
            <w:rPr>
              <w:rFonts w:ascii="Times New Roman" w:eastAsia="Times New Roman" w:hAnsi="Times New Roman" w:cs="Times New Roman"/>
              <w:color w:val="000000"/>
              <w:sz w:val="24"/>
              <w:szCs w:val="24"/>
            </w:rPr>
            <w:delText>were</w:delText>
          </w:r>
        </w:del>
        <w:r w:rsidR="006E6F63">
          <w:rPr>
            <w:rFonts w:ascii="Times New Roman" w:eastAsia="Times New Roman" w:hAnsi="Times New Roman" w:cs="Times New Roman"/>
            <w:color w:val="000000"/>
            <w:sz w:val="24"/>
            <w:szCs w:val="24"/>
          </w:rPr>
          <w:t xml:space="preserve"> </w:t>
        </w:r>
      </w:ins>
      <w:del w:id="999" w:author="Parker Malek" w:date="2024-04-14T15:37:00Z">
        <w:r w:rsidR="00DA6ACA" w:rsidDel="006E6F63">
          <w:rPr>
            <w:rFonts w:ascii="Times New Roman" w:eastAsia="Times New Roman" w:hAnsi="Times New Roman" w:cs="Times New Roman"/>
            <w:sz w:val="24"/>
            <w:szCs w:val="24"/>
          </w:rPr>
          <w:delText xml:space="preserve">identified in the methodology above </w:delText>
        </w:r>
        <w:r w:rsidR="00DA6ACA" w:rsidDel="006E6F63">
          <w:rPr>
            <w:rFonts w:ascii="Times New Roman" w:eastAsia="Times New Roman" w:hAnsi="Times New Roman" w:cs="Times New Roman"/>
            <w:color w:val="000000"/>
            <w:sz w:val="24"/>
            <w:szCs w:val="24"/>
          </w:rPr>
          <w:delText xml:space="preserve">will be characterized in a catalog that will include general physical characteristics of the event (timing, location of watershed/station, etc), any associations with NCFRs or ARs, and any known landscape/infrastructure impacts. Additional features of selected HIP events (notable storm structures, particularly defined NCFRs, etc) will be highlighted in this section. </w:delText>
        </w:r>
      </w:del>
    </w:p>
    <w:p w14:paraId="4C2D3FB2" w14:textId="77777777" w:rsidR="006E251F" w:rsidRDefault="006E251F">
      <w:pPr>
        <w:pBdr>
          <w:top w:val="nil"/>
          <w:left w:val="nil"/>
          <w:bottom w:val="nil"/>
          <w:right w:val="nil"/>
          <w:between w:val="nil"/>
        </w:pBdr>
        <w:spacing w:line="240" w:lineRule="auto"/>
        <w:ind w:firstLine="720"/>
        <w:rPr>
          <w:rFonts w:ascii="Times New Roman" w:eastAsia="Times New Roman" w:hAnsi="Times New Roman" w:cs="Times New Roman"/>
          <w:sz w:val="24"/>
          <w:szCs w:val="24"/>
        </w:rPr>
      </w:pPr>
    </w:p>
    <w:p w14:paraId="7EF1653B" w14:textId="77777777" w:rsidR="006E251F" w:rsidRDefault="006E251F">
      <w:pPr>
        <w:pBdr>
          <w:top w:val="nil"/>
          <w:left w:val="nil"/>
          <w:bottom w:val="nil"/>
          <w:right w:val="nil"/>
          <w:between w:val="nil"/>
        </w:pBdr>
        <w:spacing w:line="240" w:lineRule="auto"/>
        <w:ind w:firstLine="720"/>
        <w:rPr>
          <w:rFonts w:ascii="Times New Roman" w:eastAsia="Times New Roman" w:hAnsi="Times New Roman" w:cs="Times New Roman"/>
          <w:sz w:val="24"/>
          <w:szCs w:val="24"/>
        </w:rPr>
      </w:pPr>
    </w:p>
    <w:tbl>
      <w:tblPr>
        <w:tblStyle w:val="2"/>
        <w:tblW w:w="6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5"/>
        <w:gridCol w:w="1365"/>
        <w:gridCol w:w="720"/>
        <w:gridCol w:w="1590"/>
        <w:gridCol w:w="1500"/>
      </w:tblGrid>
      <w:tr w:rsidR="006E251F" w:rsidDel="005C5B7F" w14:paraId="320D967D" w14:textId="4014BC80">
        <w:trPr>
          <w:trHeight w:val="1029"/>
          <w:jc w:val="center"/>
          <w:del w:id="1000" w:author="Parker Malek" w:date="2024-04-17T16:42:00Z"/>
        </w:trPr>
        <w:tc>
          <w:tcPr>
            <w:tcW w:w="1365" w:type="dxa"/>
          </w:tcPr>
          <w:p w14:paraId="0DC572E9" w14:textId="54E9EAD5" w:rsidR="006E251F" w:rsidDel="005C5B7F" w:rsidRDefault="00DA6ACA">
            <w:pPr>
              <w:jc w:val="center"/>
              <w:rPr>
                <w:del w:id="1001" w:author="Parker Malek" w:date="2024-04-17T16:42:00Z"/>
                <w:b/>
                <w:color w:val="000000"/>
              </w:rPr>
            </w:pPr>
            <w:del w:id="1002" w:author="Parker Malek" w:date="2024-04-17T16:42:00Z">
              <w:r w:rsidDel="005C5B7F">
                <w:rPr>
                  <w:b/>
                  <w:color w:val="000000"/>
                </w:rPr>
                <w:delText xml:space="preserve">Start </w:delText>
              </w:r>
              <w:r w:rsidDel="005C5B7F">
                <w:rPr>
                  <w:b/>
                  <w:color w:val="000000"/>
                </w:rPr>
                <w:br/>
                <w:delText>Date/Time</w:delText>
              </w:r>
            </w:del>
          </w:p>
        </w:tc>
        <w:tc>
          <w:tcPr>
            <w:tcW w:w="1365" w:type="dxa"/>
          </w:tcPr>
          <w:p w14:paraId="6AD60C77" w14:textId="1676D930" w:rsidR="006E251F" w:rsidDel="005C5B7F" w:rsidRDefault="00DA6ACA">
            <w:pPr>
              <w:jc w:val="center"/>
              <w:rPr>
                <w:del w:id="1003" w:author="Parker Malek" w:date="2024-04-17T16:42:00Z"/>
                <w:b/>
                <w:color w:val="000000"/>
              </w:rPr>
            </w:pPr>
            <w:del w:id="1004" w:author="Parker Malek" w:date="2024-04-17T16:42:00Z">
              <w:r w:rsidDel="005C5B7F">
                <w:rPr>
                  <w:b/>
                  <w:color w:val="000000"/>
                </w:rPr>
                <w:delText xml:space="preserve">End </w:delText>
              </w:r>
              <w:r w:rsidDel="005C5B7F">
                <w:rPr>
                  <w:b/>
                  <w:color w:val="000000"/>
                </w:rPr>
                <w:br/>
                <w:delText>Date/Time</w:delText>
              </w:r>
            </w:del>
          </w:p>
        </w:tc>
        <w:tc>
          <w:tcPr>
            <w:tcW w:w="720" w:type="dxa"/>
          </w:tcPr>
          <w:p w14:paraId="30A9176F" w14:textId="2D375E26" w:rsidR="006E251F" w:rsidDel="005C5B7F" w:rsidRDefault="00DA6ACA">
            <w:pPr>
              <w:jc w:val="center"/>
              <w:rPr>
                <w:del w:id="1005" w:author="Parker Malek" w:date="2024-04-17T16:42:00Z"/>
                <w:b/>
                <w:color w:val="000000"/>
              </w:rPr>
            </w:pPr>
            <w:del w:id="1006" w:author="Parker Malek" w:date="2024-04-17T16:42:00Z">
              <w:r w:rsidDel="005C5B7F">
                <w:rPr>
                  <w:b/>
                  <w:color w:val="000000"/>
                </w:rPr>
                <w:delText xml:space="preserve">NCFR </w:delText>
              </w:r>
            </w:del>
          </w:p>
        </w:tc>
        <w:tc>
          <w:tcPr>
            <w:tcW w:w="1590" w:type="dxa"/>
          </w:tcPr>
          <w:p w14:paraId="61F4CDDF" w14:textId="30B40309" w:rsidR="006E251F" w:rsidDel="005C5B7F" w:rsidRDefault="00DA6ACA">
            <w:pPr>
              <w:jc w:val="center"/>
              <w:rPr>
                <w:del w:id="1007" w:author="Parker Malek" w:date="2024-04-17T16:42:00Z"/>
                <w:b/>
                <w:color w:val="000000"/>
              </w:rPr>
            </w:pPr>
            <w:del w:id="1008" w:author="Parker Malek" w:date="2024-04-17T16:42:00Z">
              <w:r w:rsidDel="005C5B7F">
                <w:rPr>
                  <w:b/>
                  <w:color w:val="000000"/>
                </w:rPr>
                <w:delText>AR/</w:delText>
              </w:r>
            </w:del>
          </w:p>
          <w:p w14:paraId="078AC7F8" w14:textId="66E0D950" w:rsidR="006E251F" w:rsidDel="005C5B7F" w:rsidRDefault="00DA6ACA">
            <w:pPr>
              <w:jc w:val="center"/>
              <w:rPr>
                <w:del w:id="1009" w:author="Parker Malek" w:date="2024-04-17T16:42:00Z"/>
                <w:b/>
                <w:color w:val="000000"/>
              </w:rPr>
            </w:pPr>
            <w:del w:id="1010" w:author="Parker Malek" w:date="2024-04-17T16:42:00Z">
              <w:r w:rsidDel="005C5B7F">
                <w:rPr>
                  <w:b/>
                  <w:color w:val="000000"/>
                </w:rPr>
                <w:delText xml:space="preserve">AR_CATEGORY </w:delText>
              </w:r>
            </w:del>
          </w:p>
        </w:tc>
        <w:tc>
          <w:tcPr>
            <w:tcW w:w="1500" w:type="dxa"/>
          </w:tcPr>
          <w:p w14:paraId="72263468" w14:textId="54FCDD72" w:rsidR="006E251F" w:rsidDel="005C5B7F" w:rsidRDefault="00DA6ACA">
            <w:pPr>
              <w:jc w:val="center"/>
              <w:rPr>
                <w:del w:id="1011" w:author="Parker Malek" w:date="2024-04-17T16:42:00Z"/>
                <w:b/>
                <w:color w:val="000000"/>
              </w:rPr>
            </w:pPr>
            <w:del w:id="1012" w:author="Parker Malek" w:date="2024-04-17T16:42:00Z">
              <w:r w:rsidDel="005C5B7F">
                <w:rPr>
                  <w:b/>
                  <w:color w:val="000000"/>
                </w:rPr>
                <w:delText xml:space="preserve">Any Known </w:delText>
              </w:r>
            </w:del>
          </w:p>
          <w:p w14:paraId="3EB56647" w14:textId="341A1C2A" w:rsidR="006E251F" w:rsidDel="005C5B7F" w:rsidRDefault="00DA6ACA">
            <w:pPr>
              <w:jc w:val="center"/>
              <w:rPr>
                <w:del w:id="1013" w:author="Parker Malek" w:date="2024-04-17T16:42:00Z"/>
                <w:b/>
                <w:color w:val="000000"/>
              </w:rPr>
            </w:pPr>
            <w:del w:id="1014" w:author="Parker Malek" w:date="2024-04-17T16:42:00Z">
              <w:r w:rsidDel="005C5B7F">
                <w:rPr>
                  <w:b/>
                  <w:color w:val="000000"/>
                </w:rPr>
                <w:delText>Impacts on Landscape/</w:delText>
              </w:r>
            </w:del>
          </w:p>
          <w:p w14:paraId="50218C3B" w14:textId="5A3F0E4E" w:rsidR="006E251F" w:rsidDel="005C5B7F" w:rsidRDefault="00DA6ACA">
            <w:pPr>
              <w:jc w:val="center"/>
              <w:rPr>
                <w:del w:id="1015" w:author="Parker Malek" w:date="2024-04-17T16:42:00Z"/>
                <w:b/>
                <w:color w:val="000000"/>
              </w:rPr>
            </w:pPr>
            <w:del w:id="1016" w:author="Parker Malek" w:date="2024-04-17T16:42:00Z">
              <w:r w:rsidDel="005C5B7F">
                <w:rPr>
                  <w:b/>
                  <w:color w:val="000000"/>
                </w:rPr>
                <w:delText>Infrastructure</w:delText>
              </w:r>
            </w:del>
          </w:p>
        </w:tc>
      </w:tr>
      <w:tr w:rsidR="006E251F" w:rsidDel="005C5B7F" w14:paraId="12028079" w14:textId="5BA131B7">
        <w:trPr>
          <w:trHeight w:val="191"/>
          <w:jc w:val="center"/>
          <w:del w:id="1017" w:author="Parker Malek" w:date="2024-04-17T16:42:00Z"/>
        </w:trPr>
        <w:tc>
          <w:tcPr>
            <w:tcW w:w="1365" w:type="dxa"/>
          </w:tcPr>
          <w:p w14:paraId="4E531832" w14:textId="2D9B0583" w:rsidR="006E251F" w:rsidDel="005C5B7F" w:rsidRDefault="00DA6ACA">
            <w:pPr>
              <w:jc w:val="center"/>
              <w:rPr>
                <w:del w:id="1018" w:author="Parker Malek" w:date="2024-04-17T16:42:00Z"/>
                <w:color w:val="000000"/>
                <w:sz w:val="24"/>
                <w:szCs w:val="24"/>
              </w:rPr>
            </w:pPr>
            <w:del w:id="1019" w:author="Parker Malek" w:date="2024-04-17T16:42:00Z">
              <w:r w:rsidDel="005C5B7F">
                <w:rPr>
                  <w:color w:val="000000"/>
                  <w:sz w:val="24"/>
                  <w:szCs w:val="24"/>
                </w:rPr>
                <w:delText>0</w:delText>
              </w:r>
              <w:r w:rsidDel="005C5B7F">
                <w:rPr>
                  <w:sz w:val="24"/>
                  <w:szCs w:val="24"/>
                </w:rPr>
                <w:delText>2</w:delText>
              </w:r>
              <w:r w:rsidDel="005C5B7F">
                <w:rPr>
                  <w:color w:val="000000"/>
                  <w:sz w:val="24"/>
                  <w:szCs w:val="24"/>
                </w:rPr>
                <w:delText>/</w:delText>
              </w:r>
              <w:r w:rsidDel="005C5B7F">
                <w:rPr>
                  <w:sz w:val="24"/>
                  <w:szCs w:val="24"/>
                </w:rPr>
                <w:delText>7</w:delText>
              </w:r>
              <w:r w:rsidDel="005C5B7F">
                <w:rPr>
                  <w:color w:val="000000"/>
                  <w:sz w:val="24"/>
                  <w:szCs w:val="24"/>
                </w:rPr>
                <w:delText>/201</w:delText>
              </w:r>
              <w:r w:rsidDel="005C5B7F">
                <w:rPr>
                  <w:sz w:val="24"/>
                  <w:szCs w:val="24"/>
                </w:rPr>
                <w:delText>7</w:delText>
              </w:r>
              <w:r w:rsidDel="005C5B7F">
                <w:rPr>
                  <w:color w:val="000000"/>
                  <w:sz w:val="24"/>
                  <w:szCs w:val="24"/>
                </w:rPr>
                <w:delText xml:space="preserve"> H:</w:delText>
              </w:r>
              <w:r w:rsidDel="005C5B7F">
                <w:rPr>
                  <w:sz w:val="24"/>
                  <w:szCs w:val="24"/>
                </w:rPr>
                <w:delText>7</w:delText>
              </w:r>
            </w:del>
          </w:p>
          <w:p w14:paraId="64D40762" w14:textId="2F2F45D6" w:rsidR="006E251F" w:rsidDel="005C5B7F" w:rsidRDefault="006E251F">
            <w:pPr>
              <w:jc w:val="center"/>
              <w:rPr>
                <w:del w:id="1020" w:author="Parker Malek" w:date="2024-04-17T16:42:00Z"/>
                <w:color w:val="000000"/>
                <w:sz w:val="24"/>
                <w:szCs w:val="24"/>
              </w:rPr>
            </w:pPr>
          </w:p>
        </w:tc>
        <w:tc>
          <w:tcPr>
            <w:tcW w:w="1365" w:type="dxa"/>
          </w:tcPr>
          <w:p w14:paraId="352C36E9" w14:textId="5909B2F0" w:rsidR="006E251F" w:rsidDel="005C5B7F" w:rsidRDefault="00DA6ACA">
            <w:pPr>
              <w:jc w:val="center"/>
              <w:rPr>
                <w:del w:id="1021" w:author="Parker Malek" w:date="2024-04-17T16:42:00Z"/>
                <w:color w:val="000000"/>
                <w:sz w:val="24"/>
                <w:szCs w:val="24"/>
              </w:rPr>
            </w:pPr>
            <w:del w:id="1022" w:author="Parker Malek" w:date="2024-04-17T16:42:00Z">
              <w:r w:rsidDel="005C5B7F">
                <w:rPr>
                  <w:color w:val="000000"/>
                  <w:sz w:val="24"/>
                  <w:szCs w:val="24"/>
                </w:rPr>
                <w:delText>0</w:delText>
              </w:r>
              <w:r w:rsidDel="005C5B7F">
                <w:rPr>
                  <w:sz w:val="24"/>
                  <w:szCs w:val="24"/>
                </w:rPr>
                <w:delText>2</w:delText>
              </w:r>
              <w:r w:rsidDel="005C5B7F">
                <w:rPr>
                  <w:color w:val="000000"/>
                  <w:sz w:val="24"/>
                  <w:szCs w:val="24"/>
                </w:rPr>
                <w:delText>/7/201</w:delText>
              </w:r>
              <w:r w:rsidDel="005C5B7F">
                <w:rPr>
                  <w:sz w:val="24"/>
                  <w:szCs w:val="24"/>
                </w:rPr>
                <w:delText>7</w:delText>
              </w:r>
              <w:r w:rsidDel="005C5B7F">
                <w:rPr>
                  <w:color w:val="000000"/>
                  <w:sz w:val="24"/>
                  <w:szCs w:val="24"/>
                </w:rPr>
                <w:delText xml:space="preserve"> H:</w:delText>
              </w:r>
              <w:r w:rsidDel="005C5B7F">
                <w:rPr>
                  <w:sz w:val="24"/>
                  <w:szCs w:val="24"/>
                </w:rPr>
                <w:delText>15</w:delText>
              </w:r>
            </w:del>
          </w:p>
          <w:p w14:paraId="7C43493B" w14:textId="64227B2D" w:rsidR="006E251F" w:rsidDel="005C5B7F" w:rsidRDefault="006E251F">
            <w:pPr>
              <w:jc w:val="center"/>
              <w:rPr>
                <w:del w:id="1023" w:author="Parker Malek" w:date="2024-04-17T16:42:00Z"/>
                <w:color w:val="000000"/>
                <w:sz w:val="24"/>
                <w:szCs w:val="24"/>
              </w:rPr>
            </w:pPr>
          </w:p>
        </w:tc>
        <w:tc>
          <w:tcPr>
            <w:tcW w:w="720" w:type="dxa"/>
          </w:tcPr>
          <w:p w14:paraId="3C5D4C4D" w14:textId="33812427" w:rsidR="006E251F" w:rsidDel="005C5B7F" w:rsidRDefault="00DA6ACA">
            <w:pPr>
              <w:jc w:val="center"/>
              <w:rPr>
                <w:del w:id="1024" w:author="Parker Malek" w:date="2024-04-17T16:42:00Z"/>
                <w:color w:val="000000"/>
                <w:sz w:val="24"/>
                <w:szCs w:val="24"/>
              </w:rPr>
            </w:pPr>
            <w:del w:id="1025" w:author="Parker Malek" w:date="2024-04-17T16:42:00Z">
              <w:r w:rsidDel="005C5B7F">
                <w:rPr>
                  <w:color w:val="000000"/>
                  <w:sz w:val="24"/>
                  <w:szCs w:val="24"/>
                </w:rPr>
                <w:delText>Yes</w:delText>
              </w:r>
            </w:del>
          </w:p>
        </w:tc>
        <w:tc>
          <w:tcPr>
            <w:tcW w:w="1590" w:type="dxa"/>
          </w:tcPr>
          <w:p w14:paraId="62450727" w14:textId="599C3F26" w:rsidR="006E251F" w:rsidDel="005C5B7F" w:rsidRDefault="00DA6ACA">
            <w:pPr>
              <w:jc w:val="center"/>
              <w:rPr>
                <w:del w:id="1026" w:author="Parker Malek" w:date="2024-04-17T16:42:00Z"/>
                <w:color w:val="000000"/>
                <w:sz w:val="24"/>
                <w:szCs w:val="24"/>
              </w:rPr>
            </w:pPr>
            <w:del w:id="1027" w:author="Parker Malek" w:date="2024-04-17T16:42:00Z">
              <w:r w:rsidDel="005C5B7F">
                <w:rPr>
                  <w:color w:val="000000"/>
                  <w:sz w:val="24"/>
                  <w:szCs w:val="24"/>
                </w:rPr>
                <w:delText>Yes/5</w:delText>
              </w:r>
            </w:del>
          </w:p>
        </w:tc>
        <w:tc>
          <w:tcPr>
            <w:tcW w:w="1500" w:type="dxa"/>
          </w:tcPr>
          <w:p w14:paraId="0D305390" w14:textId="6BF61C1B" w:rsidR="006E251F" w:rsidDel="005C5B7F" w:rsidRDefault="00DA6ACA">
            <w:pPr>
              <w:jc w:val="center"/>
              <w:rPr>
                <w:del w:id="1028" w:author="Parker Malek" w:date="2024-04-17T16:42:00Z"/>
                <w:color w:val="000000"/>
                <w:sz w:val="24"/>
                <w:szCs w:val="24"/>
              </w:rPr>
            </w:pPr>
            <w:del w:id="1029" w:author="Parker Malek" w:date="2024-04-17T16:42:00Z">
              <w:r w:rsidDel="005C5B7F">
                <w:rPr>
                  <w:color w:val="000000"/>
                  <w:sz w:val="24"/>
                  <w:szCs w:val="24"/>
                </w:rPr>
                <w:delText>No</w:delText>
              </w:r>
            </w:del>
          </w:p>
        </w:tc>
      </w:tr>
    </w:tbl>
    <w:p w14:paraId="05076E8A" w14:textId="77E8DF48" w:rsidR="006E251F" w:rsidDel="005C5B7F" w:rsidRDefault="00DA6ACA">
      <w:pPr>
        <w:pBdr>
          <w:top w:val="nil"/>
          <w:left w:val="nil"/>
          <w:bottom w:val="nil"/>
          <w:right w:val="nil"/>
          <w:between w:val="nil"/>
        </w:pBdr>
        <w:spacing w:line="240" w:lineRule="auto"/>
        <w:jc w:val="center"/>
        <w:rPr>
          <w:del w:id="1030" w:author="Parker Malek" w:date="2024-04-17T16:42:00Z"/>
          <w:rFonts w:ascii="Times New Roman" w:eastAsia="Times New Roman" w:hAnsi="Times New Roman" w:cs="Times New Roman"/>
          <w:b/>
          <w:color w:val="000000"/>
        </w:rPr>
      </w:pPr>
      <w:del w:id="1031" w:author="Parker Malek" w:date="2024-04-17T16:42:00Z">
        <w:r w:rsidDel="005C5B7F">
          <w:rPr>
            <w:rFonts w:ascii="Times New Roman" w:eastAsia="Times New Roman" w:hAnsi="Times New Roman" w:cs="Times New Roman"/>
            <w:color w:val="000000"/>
            <w:sz w:val="20"/>
            <w:szCs w:val="20"/>
          </w:rPr>
          <w:delText xml:space="preserve">Table 2. Example Catalog Entry (note: test data) </w:delText>
        </w:r>
      </w:del>
    </w:p>
    <w:p w14:paraId="092849AD" w14:textId="77777777" w:rsidR="006E251F" w:rsidRDefault="00DA6ACA">
      <w:pPr>
        <w:pStyle w:val="Heading1"/>
      </w:pPr>
      <w:r>
        <w:t>Discussion and Broader Implications</w:t>
      </w:r>
    </w:p>
    <w:p w14:paraId="699F2565" w14:textId="77777777" w:rsidR="006E251F" w:rsidRDefault="006E251F">
      <w:pPr>
        <w:pBdr>
          <w:top w:val="nil"/>
          <w:left w:val="nil"/>
          <w:bottom w:val="nil"/>
          <w:right w:val="nil"/>
          <w:between w:val="nil"/>
        </w:pBdr>
        <w:spacing w:line="240" w:lineRule="auto"/>
        <w:rPr>
          <w:rFonts w:ascii="Times New Roman" w:eastAsia="Times New Roman" w:hAnsi="Times New Roman" w:cs="Times New Roman"/>
          <w:sz w:val="24"/>
          <w:szCs w:val="24"/>
        </w:rPr>
      </w:pPr>
    </w:p>
    <w:p w14:paraId="196A92B3" w14:textId="77777777" w:rsidR="006E251F" w:rsidRDefault="00DA6AC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The characterization of mesoscale within-event precipitation pulses have implications for the advancement of both numerical weather forecasting and increased quality of climate model parameterization. </w:t>
      </w:r>
      <w:r>
        <w:rPr>
          <w:rFonts w:ascii="Times New Roman" w:eastAsia="Times New Roman" w:hAnsi="Times New Roman" w:cs="Times New Roman"/>
          <w:color w:val="000000"/>
          <w:sz w:val="24"/>
          <w:szCs w:val="24"/>
        </w:rPr>
        <w:t xml:space="preserve">The Center for Western Weather and Water Extremes Forecast Informed Reservoir Operations will be able to use these results to help develop more informed strategies for efficiently managing reservoir levels throughout California </w:t>
      </w:r>
      <w:r>
        <w:rPr>
          <w:rFonts w:ascii="Times New Roman" w:eastAsia="Times New Roman" w:hAnsi="Times New Roman" w:cs="Times New Roman"/>
          <w:sz w:val="24"/>
          <w:szCs w:val="24"/>
        </w:rPr>
        <w:t>during extreme rainfall events</w:t>
      </w:r>
      <w:r>
        <w:rPr>
          <w:rFonts w:ascii="Times New Roman" w:eastAsia="Times New Roman" w:hAnsi="Times New Roman" w:cs="Times New Roman"/>
          <w:color w:val="000000"/>
          <w:sz w:val="24"/>
          <w:szCs w:val="24"/>
        </w:rPr>
        <w:t xml:space="preserve">. As high intensity precipitation is not well understood in numerical models and poorly represented in longer-term climate data (Stephens et al., 2019, Martin et al., 2018, Suzuki et al., 2015, Dunkerley et al., 2010), </w:t>
      </w:r>
      <w:r>
        <w:rPr>
          <w:rFonts w:ascii="Times New Roman" w:eastAsia="Times New Roman" w:hAnsi="Times New Roman" w:cs="Times New Roman"/>
          <w:sz w:val="24"/>
          <w:szCs w:val="24"/>
        </w:rPr>
        <w:t xml:space="preserve">the characterization of these pulses will advance our understanding of the meteorological mechanisms that drive short-term, high intensity precipitation and contribute </w:t>
      </w:r>
      <w:r>
        <w:rPr>
          <w:rFonts w:ascii="Times New Roman" w:eastAsia="Times New Roman" w:hAnsi="Times New Roman" w:cs="Times New Roman"/>
          <w:sz w:val="24"/>
          <w:szCs w:val="24"/>
        </w:rPr>
        <w:lastRenderedPageBreak/>
        <w:t xml:space="preserve">knowledge to the high resolution hydrometeorological processes that are required as inputs into many climate models. </w:t>
      </w:r>
      <w:r>
        <w:rPr>
          <w:rFonts w:ascii="Times New Roman" w:eastAsia="Times New Roman" w:hAnsi="Times New Roman" w:cs="Times New Roman"/>
          <w:color w:val="000000"/>
          <w:sz w:val="24"/>
          <w:szCs w:val="24"/>
        </w:rPr>
        <w:t xml:space="preserve">The public will also see benefits from the research proposed as understanding the local mechanisms underlying these extreme events will allow for the improvement of warning systems in vulnerable communities and can assist in the development of preemptive mitigation strategies to save property and lives. </w:t>
      </w:r>
    </w:p>
    <w:p w14:paraId="288A8BEF" w14:textId="77777777" w:rsidR="006E251F" w:rsidRDefault="00DA6AC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opportunities for future research with this proposed project. All data being used is available for the full spatial extent of the United States</w:t>
      </w:r>
      <w:r>
        <w:rPr>
          <w:rFonts w:ascii="Times New Roman" w:eastAsia="Times New Roman" w:hAnsi="Times New Roman" w:cs="Times New Roman"/>
          <w:sz w:val="24"/>
          <w:szCs w:val="24"/>
        </w:rPr>
        <w:t>. A geographic</w:t>
      </w:r>
      <w:r>
        <w:rPr>
          <w:rFonts w:ascii="Times New Roman" w:eastAsia="Times New Roman" w:hAnsi="Times New Roman" w:cs="Times New Roman"/>
          <w:color w:val="000000"/>
          <w:sz w:val="24"/>
          <w:szCs w:val="24"/>
        </w:rPr>
        <w:t xml:space="preserve"> expansion </w:t>
      </w:r>
      <w:r>
        <w:rPr>
          <w:rFonts w:ascii="Times New Roman" w:eastAsia="Times New Roman" w:hAnsi="Times New Roman" w:cs="Times New Roman"/>
          <w:sz w:val="24"/>
          <w:szCs w:val="24"/>
        </w:rPr>
        <w:t>of the pulse identification methodologies presented in this study would shed light on how these high intensity precipitation pulses change across the country</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sz w:val="24"/>
          <w:szCs w:val="24"/>
        </w:rPr>
        <w:t>characterizations described in this study have the potential to provide the groundwork for an algorithmic approach to identifying within-storm precipitation pulses.</w:t>
      </w:r>
    </w:p>
    <w:p w14:paraId="66271E6C" w14:textId="77777777" w:rsidR="006E251F" w:rsidRDefault="00DA6ACA">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is a proposed timeline for the project, based on credits needed and deliverables expected:</w:t>
      </w:r>
    </w:p>
    <w:tbl>
      <w:tblPr>
        <w:tblStyle w:val="1"/>
        <w:tblpPr w:leftFromText="180" w:rightFromText="180" w:topFromText="180" w:bottomFromText="180" w:vertAnchor="text" w:tblpX="1050" w:tblpY="6"/>
        <w:tblW w:w="7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1"/>
        <w:gridCol w:w="2380"/>
        <w:gridCol w:w="1799"/>
        <w:gridCol w:w="1520"/>
      </w:tblGrid>
      <w:tr w:rsidR="006E251F" w14:paraId="76A9A2AD" w14:textId="77777777">
        <w:trPr>
          <w:trHeight w:val="576"/>
        </w:trPr>
        <w:tc>
          <w:tcPr>
            <w:tcW w:w="202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14:paraId="05C703D5" w14:textId="77777777" w:rsidR="006E251F" w:rsidRDefault="00DA6ACA">
            <w:pPr>
              <w:jc w:val="center"/>
              <w:rPr>
                <w:b/>
              </w:rPr>
            </w:pPr>
            <w:r>
              <w:rPr>
                <w:b/>
              </w:rPr>
              <w:t xml:space="preserve">MS in Geography </w:t>
            </w:r>
            <w:r>
              <w:rPr>
                <w:b/>
              </w:rPr>
              <w:br/>
              <w:t>objective timeline</w:t>
            </w:r>
          </w:p>
        </w:tc>
        <w:tc>
          <w:tcPr>
            <w:tcW w:w="238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tcPr>
          <w:p w14:paraId="3EEAB9C0" w14:textId="77777777" w:rsidR="006E251F" w:rsidRDefault="00DA6ACA">
            <w:pPr>
              <w:jc w:val="center"/>
              <w:rPr>
                <w:b/>
              </w:rPr>
            </w:pPr>
            <w:r>
              <w:rPr>
                <w:b/>
              </w:rPr>
              <w:t>Fall 2024</w:t>
            </w:r>
            <w:r>
              <w:rPr>
                <w:b/>
              </w:rPr>
              <w:br/>
            </w:r>
          </w:p>
        </w:tc>
        <w:tc>
          <w:tcPr>
            <w:tcW w:w="179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14:paraId="4DE4DD81" w14:textId="77777777" w:rsidR="006E251F" w:rsidRDefault="00DA6ACA">
            <w:pPr>
              <w:jc w:val="center"/>
              <w:rPr>
                <w:b/>
              </w:rPr>
            </w:pPr>
            <w:r>
              <w:rPr>
                <w:b/>
              </w:rPr>
              <w:t>Winter 2024</w:t>
            </w:r>
          </w:p>
          <w:p w14:paraId="60128723" w14:textId="77777777" w:rsidR="006E251F" w:rsidRDefault="00DA6ACA">
            <w:pPr>
              <w:jc w:val="center"/>
              <w:rPr>
                <w:b/>
              </w:rPr>
            </w:pPr>
            <w:r>
              <w:rPr>
                <w:b/>
              </w:rPr>
              <w:t>(Defend Thesis Proposal)</w:t>
            </w:r>
          </w:p>
        </w:tc>
        <w:tc>
          <w:tcPr>
            <w:tcW w:w="15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tcPr>
          <w:p w14:paraId="41D72B6C" w14:textId="77777777" w:rsidR="006E251F" w:rsidRDefault="00DA6ACA">
            <w:pPr>
              <w:jc w:val="center"/>
              <w:rPr>
                <w:b/>
              </w:rPr>
            </w:pPr>
            <w:r>
              <w:rPr>
                <w:b/>
              </w:rPr>
              <w:t xml:space="preserve">Spring 2024 or Fall 2025 </w:t>
            </w:r>
            <w:r>
              <w:rPr>
                <w:b/>
              </w:rPr>
              <w:br/>
              <w:t>(Defend Thesis)</w:t>
            </w:r>
          </w:p>
        </w:tc>
      </w:tr>
      <w:tr w:rsidR="006E251F" w14:paraId="099A51BD" w14:textId="77777777">
        <w:trPr>
          <w:trHeight w:val="576"/>
        </w:trPr>
        <w:tc>
          <w:tcPr>
            <w:tcW w:w="202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14:paraId="64D2BBE2" w14:textId="77777777" w:rsidR="006E251F" w:rsidRDefault="00DA6ACA">
            <w:pPr>
              <w:jc w:val="center"/>
              <w:rPr>
                <w:b/>
              </w:rPr>
            </w:pPr>
            <w:r>
              <w:rPr>
                <w:b/>
              </w:rPr>
              <w:t>Action Items</w:t>
            </w:r>
          </w:p>
        </w:tc>
        <w:tc>
          <w:tcPr>
            <w:tcW w:w="2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7EC2D1" w14:textId="77777777" w:rsidR="006E251F" w:rsidRDefault="00DA6ACA">
            <w:pPr>
              <w:jc w:val="center"/>
            </w:pPr>
            <w:r>
              <w:t>Continue developing Thesis Proposal</w:t>
            </w:r>
          </w:p>
        </w:tc>
        <w:tc>
          <w:tcPr>
            <w:tcW w:w="1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048D1D" w14:textId="77777777" w:rsidR="006E251F" w:rsidRDefault="00DA6ACA">
            <w:pPr>
              <w:jc w:val="center"/>
            </w:pPr>
            <w:r>
              <w:t>Continue research/Masters Thesis</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66C6D" w14:textId="77777777" w:rsidR="006E251F" w:rsidRDefault="00DA6ACA">
            <w:pPr>
              <w:jc w:val="center"/>
            </w:pPr>
            <w:r>
              <w:t>Defend Thesis</w:t>
            </w:r>
          </w:p>
        </w:tc>
      </w:tr>
    </w:tbl>
    <w:p w14:paraId="003E85B9" w14:textId="77777777" w:rsidR="006E251F" w:rsidRDefault="006E251F">
      <w:pPr>
        <w:pStyle w:val="Heading1"/>
      </w:pPr>
    </w:p>
    <w:p w14:paraId="799CB750" w14:textId="77777777" w:rsidR="006E251F" w:rsidRDefault="006E251F">
      <w:pPr>
        <w:pStyle w:val="Heading1"/>
      </w:pPr>
    </w:p>
    <w:p w14:paraId="0C315F3E" w14:textId="77777777" w:rsidR="006E251F" w:rsidRDefault="006E251F">
      <w:pPr>
        <w:pStyle w:val="Heading1"/>
      </w:pPr>
    </w:p>
    <w:p w14:paraId="5D1F9408" w14:textId="77777777" w:rsidR="006E251F" w:rsidRDefault="00DA6ACA">
      <w:pPr>
        <w:spacing w:line="240" w:lineRule="auto"/>
        <w:jc w:val="center"/>
      </w:pPr>
      <w:r>
        <w:rPr>
          <w:rFonts w:ascii="Times New Roman" w:eastAsia="Times New Roman" w:hAnsi="Times New Roman" w:cs="Times New Roman"/>
          <w:sz w:val="20"/>
          <w:szCs w:val="20"/>
        </w:rPr>
        <w:t xml:space="preserve">                        Table 3. Proposed research timeline</w:t>
      </w:r>
    </w:p>
    <w:p w14:paraId="1F7ECDD3" w14:textId="77777777" w:rsidR="006E251F" w:rsidRDefault="00DA6ACA">
      <w:pPr>
        <w:pStyle w:val="Heading1"/>
      </w:pPr>
      <w:r>
        <w:t>References:</w:t>
      </w:r>
    </w:p>
    <w:p w14:paraId="5EAAE61A"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Kunkel, K.E., Karl, T.R., Easterling, D.R., Redmond, K., Young, J., Yin, X. and Hennon, P., 2013. Probable maximum precipitation and climate change. Geophysical Research Letters, 40(7), pp.1402-1408.</w:t>
      </w:r>
    </w:p>
    <w:p w14:paraId="5D4A541A"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IPCC, 2022: Climate Change 2022: Impacts, Adaptation, and Vulnerability. Contribution of Working Group II to the Sixth Assessment Report of the Intergovernmental Panel on Climate Change [H.-O. Pörtner, D.C. Roberts, M. Tignor, E.S. Poloczanska, K. Mintenbeck, A. Alegría, M. Craig, S. Langsdorf, S. Löschke, V. Möller, A. Okem, B. Rama (eds.)]. Cambridge University Press. Cambridge University Press, Cambridge, UK and New York, NY, USA, 3056 pp., doi:10.1017/9781009325844.</w:t>
      </w:r>
    </w:p>
    <w:p w14:paraId="07894F6D"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Ralph, F. M., Neiman, P. J., Wick, G. A., Gutman, S. I., Dettinger, M. D., Cayan, D. R., &amp; White, A. B. (2006). Flooding on California’s Russian River: Role of atmospheric rivers. In Geophysical Research Letters (Vol. 33, Issue 13). American Geophysical Union (AGU). </w:t>
      </w:r>
      <w:hyperlink r:id="rId33">
        <w:r>
          <w:rPr>
            <w:rFonts w:ascii="Times New Roman" w:eastAsia="Times New Roman" w:hAnsi="Times New Roman" w:cs="Times New Roman"/>
            <w:color w:val="0563C1"/>
            <w:u w:val="single"/>
          </w:rPr>
          <w:t>https://doi.org/10.1029/2006gl026689</w:t>
        </w:r>
      </w:hyperlink>
    </w:p>
    <w:p w14:paraId="39B8C43E"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lastRenderedPageBreak/>
        <w:t>Neiman, P. J., Schick, L. J., Ralph, F. M., Hughes, M., &amp; Wick, G. A. (2011). Flooding in Western Washington: The Connection to Atmospheric Rivers*. In Journal of Hydrometeorology (Vol. 12, Issue 6, pp. 1337–1358). American Meteorological Society. https://doi.org/10.1175/2011jhm1358.1</w:t>
      </w:r>
    </w:p>
    <w:p w14:paraId="004D487B"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Neiman, P. J., Ralph, F. M., Wick, G. A., Lundquist, J. D., &amp; Dettinger, M. D. (2008). Meteorological Characteristics and Overland Precipitation Impacts of Atmospheric Rivers Affecting the West Coast of North America Based on Eight Years of SSM/I Satellite Observations. In Journal of Hydrometeorology (Vol. 9, Issue 1, pp. 22–47). American Meteorological Society. </w:t>
      </w:r>
      <w:hyperlink r:id="rId34">
        <w:r>
          <w:rPr>
            <w:rFonts w:ascii="Times New Roman" w:eastAsia="Times New Roman" w:hAnsi="Times New Roman" w:cs="Times New Roman"/>
            <w:color w:val="0563C1"/>
            <w:u w:val="single"/>
          </w:rPr>
          <w:t>https://doi.org/10.1175/2007jhm855.1</w:t>
        </w:r>
      </w:hyperlink>
    </w:p>
    <w:p w14:paraId="2FE254E0"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Kim, J., Waliser, D.E., Neiman, P.J. et al. Effects of atmospheric river landfalls on the cold season precipitation in California. Clim Dyn 40, 465–474 (2013). https://doi.org/10.1007/s00382-012-1322-3</w:t>
      </w:r>
    </w:p>
    <w:p w14:paraId="18DEE614"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Guan, B., Molotch, N. P., Waliser, D. E., Fetzer, E. J., &amp; Neiman, P. J. (2010). Extreme snowfall events linked to atmospheric rivers and surface air temperature via satellite measurements. In Geophysical Research Letters (Vol. 37, Issue 20, p. n/a-n/a). American Geophysical Union (AGU). </w:t>
      </w:r>
      <w:hyperlink r:id="rId35">
        <w:r>
          <w:rPr>
            <w:rFonts w:ascii="Times New Roman" w:eastAsia="Times New Roman" w:hAnsi="Times New Roman" w:cs="Times New Roman"/>
            <w:color w:val="0563C1"/>
            <w:u w:val="single"/>
          </w:rPr>
          <w:t>https://doi.org/10.1029/2010gl044696</w:t>
        </w:r>
      </w:hyperlink>
    </w:p>
    <w:p w14:paraId="3A2D40D1"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Dettinger, M.D. 2011. Climate change, atmospheric rivers and floods in California—a multimodel analysis of storm frequency and magnitude changes. Journal of the American Water Resources Association. 47: 514–523. de Orla-Barile, M., Cannon, F., Oakley, N. S., &amp; Ralph, F. M. (2022). A climatology of narrow cold frontal rainbands in Southern California. Geophysical Research Letters, 49, e2021GL095362. </w:t>
      </w:r>
      <w:hyperlink r:id="rId36">
        <w:r>
          <w:rPr>
            <w:rFonts w:ascii="Times New Roman" w:eastAsia="Times New Roman" w:hAnsi="Times New Roman" w:cs="Times New Roman"/>
            <w:color w:val="0563C1"/>
            <w:u w:val="single"/>
          </w:rPr>
          <w:t>https://doi.org/10.1029/2021GL095362</w:t>
        </w:r>
      </w:hyperlink>
    </w:p>
    <w:p w14:paraId="751C6A90"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Swain, D. L., Langenbrunner, B., Neelin, J. D., &amp; Hall, A. (2018). Increasing precipitation volatility in twenty-first-century California. In Nature Climate Change (Vol. 8, Issue 5, pp. 427–433). Springer Science and Business Media LLC. https://doi.org/10.1038/s41558-018-0140-y</w:t>
      </w:r>
    </w:p>
    <w:p w14:paraId="5E3111F1"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Agilan, V. and Umamahesh, N.V., 2017. Modelling nonlinear trend for developing non‐stationary rainfall intensity–duration–frequency curve. International Journal of Climatology, 37(3), pp.1265-1281.</w:t>
      </w:r>
    </w:p>
    <w:p w14:paraId="1B8A3FAB"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Chagnaud, G., Panthou, G., Vischel, T., Blanchet, J. and Lebel, T., 2021. A unified statistical framework for detecting trends in multi-timescale precipitation extremes: application to non-stationary intensity-duration-frequency curves. Theoretical and Applied Climatology, pp.1-22.</w:t>
      </w:r>
    </w:p>
    <w:p w14:paraId="21B932ED"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Dunkerley, D.L., 2010. How do the rain rates of sub‐event intervals such as the maximum 5‐and 15‐min rates (I5 or I30) relate to the properties of the enclosing rainfall event?. Hydrological Processes, 24(17), pp.2425-2439.</w:t>
      </w:r>
    </w:p>
    <w:p w14:paraId="58E38397"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Dunkerley, D., 2021. Rainfall intensity in geomorphology: Challenges and opportunities. Progress in Physical Geography: Earth and Environment, 45(4), pp.488-513.</w:t>
      </w:r>
    </w:p>
    <w:p w14:paraId="2B3C1B5D"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Martin, A., Ralph, F.M., Demirdjian, R., DeHaan, L., Weihs, R., Helly, J., Reynolds, D. and Iacobellis, S., 2018. Evaluation of atmospheric river predictions by the WRF Model using aircraft and regional mesonet observations of orographic precipitation and its forcing. Journal of Hydrometeorology, 19(7), pp.1097-1113.</w:t>
      </w:r>
    </w:p>
    <w:p w14:paraId="3BF27AA7"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Stephens, G.L., Christensen, M., Andrews, T., Haywood, J., Malavelle, F.F., Suzuki, K., Jing, X., Lebsock, M., Li, J.L.F., Takahashi, H. and Sy, O., 2019. Cloud physics from space. Quarterly Journal of the Royal Meteorological Society, 145(724), pp.2854-2875.</w:t>
      </w:r>
    </w:p>
    <w:p w14:paraId="60583787"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lastRenderedPageBreak/>
        <w:t>Suzuki, K., Stephens, G., Bodas-Salcedo, A., Wang, M., Golaz, J.C., Yokohata, T. and Koshiro, T., 2015. Evaluation of the warm rain formation process in global models with satellite observations. Journal of the Atmospheric Sciences, 72(10), pp.3996-4014.</w:t>
      </w:r>
    </w:p>
    <w:p w14:paraId="33570E3C"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de Orla-Barile, M., Cannon, F., Oakley, N. S., &amp; Ralph, F. M. (2022). A climatology of narrow cold-frontal rainbands in Southern California. Geophysical Research Letters, 49, e2021GL095362. </w:t>
      </w:r>
      <w:hyperlink r:id="rId37">
        <w:r>
          <w:rPr>
            <w:rFonts w:ascii="Times New Roman" w:eastAsia="Times New Roman" w:hAnsi="Times New Roman" w:cs="Times New Roman"/>
            <w:color w:val="0563C1"/>
            <w:u w:val="single"/>
          </w:rPr>
          <w:t>https://doi.org/10.1029/2021GL095362</w:t>
        </w:r>
      </w:hyperlink>
    </w:p>
    <w:p w14:paraId="2DC9E59F"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Zhang, J., Howard, K., Langston, C., Kaney, B., Qi, Y., Tang, L., Grams, H., Wang, Y., Cocks, S., Martinaitis, S., Arthur, A., Cooper, K., Brogden, J., &amp; Kitzmiller, D. (2016). Multi-Radar Multi-Sensor (MRMS) Quantitative Precipitation Estimation: Initial Operating Capabilities. In Bulletin of the American Meteorological Society (Vol. 97, Issue 4, pp. 621–638). American Meteorological Society. </w:t>
      </w:r>
      <w:hyperlink r:id="rId38">
        <w:r>
          <w:rPr>
            <w:rFonts w:ascii="Times New Roman" w:eastAsia="Times New Roman" w:hAnsi="Times New Roman" w:cs="Times New Roman"/>
            <w:color w:val="0563C1"/>
            <w:u w:val="single"/>
          </w:rPr>
          <w:t>https://doi.org/10.1175/bams-d-14-00174.1</w:t>
        </w:r>
      </w:hyperlink>
    </w:p>
    <w:p w14:paraId="357AC5BA"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Guan, B., &amp; Waliser, D. E. (2019). Tracking Atmospheric Rivers Globally: Spatial Distributions and Temporal Evolution of Life Cycle Characteristics. In Journal of Geophysical Research: Atmospheres (Vol. 124, Issue 23, pp. 12523–12552). American Geophysical Union (AGU). </w:t>
      </w:r>
      <w:hyperlink r:id="rId39">
        <w:r>
          <w:rPr>
            <w:rFonts w:ascii="Times New Roman" w:eastAsia="Times New Roman" w:hAnsi="Times New Roman" w:cs="Times New Roman"/>
            <w:color w:val="0563C1"/>
            <w:u w:val="single"/>
          </w:rPr>
          <w:t>https://doi.org/10.1029/2019jd031205</w:t>
        </w:r>
      </w:hyperlink>
    </w:p>
    <w:p w14:paraId="4200368E" w14:textId="77777777" w:rsidR="006E251F" w:rsidRDefault="008D46A7">
      <w:pPr>
        <w:spacing w:line="240" w:lineRule="auto"/>
        <w:ind w:left="720" w:hanging="720"/>
        <w:rPr>
          <w:rFonts w:ascii="Times New Roman" w:eastAsia="Times New Roman" w:hAnsi="Times New Roman" w:cs="Times New Roman"/>
        </w:rPr>
      </w:pPr>
      <w:sdt>
        <w:sdtPr>
          <w:tag w:val="goog_rdk_0"/>
          <w:id w:val="-2046901617"/>
        </w:sdtPr>
        <w:sdtEndPr/>
        <w:sdtContent>
          <w:r w:rsidR="00DA6ACA">
            <w:rPr>
              <w:rFonts w:ascii="Gungsuh" w:eastAsia="Gungsuh" w:hAnsi="Gungsuh" w:cs="Gungsuh"/>
            </w:rPr>
            <w:t>Horel, J.; Splitt, M.; Dunn, L.; Pechmann, J.; White, B.; Ciliberti, C.; Lazarus, S.; Slemmer, J.; Zaff, D.; Burks, J. MesoWest: Cooperative Mesonets in the Western United States. Bull. Am. Meteorol.                                         Soc. 2002, 83, 211−225</w:t>
          </w:r>
        </w:sdtContent>
      </w:sdt>
    </w:p>
    <w:p w14:paraId="1D39B217"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Cannon, F., Hecht, C. W., Cordeira, J. M., &amp; Ralph, F. M. (2018). Synoptic and mesoscale forcing of Southern California extreme precipitation. Journal of Geophysical Research: Atmospheres, 123, 13,714– 13,730. </w:t>
      </w:r>
      <w:hyperlink r:id="rId40">
        <w:r>
          <w:rPr>
            <w:rFonts w:ascii="Times New Roman" w:eastAsia="Times New Roman" w:hAnsi="Times New Roman" w:cs="Times New Roman"/>
            <w:color w:val="0563C1"/>
            <w:u w:val="single"/>
          </w:rPr>
          <w:t>https://doi.org/10.1029/2018JD029045</w:t>
        </w:r>
      </w:hyperlink>
    </w:p>
    <w:p w14:paraId="4971E14A" w14:textId="77777777" w:rsidR="006E251F" w:rsidRDefault="00DA6ACA">
      <w:pPr>
        <w:spacing w:line="240" w:lineRule="auto"/>
        <w:ind w:left="720" w:hanging="720"/>
      </w:pPr>
      <w:r>
        <w:t xml:space="preserve">Lamjiri, M. A., Dettinger, M. D., Ralph, F. M., and Guan, B. (2017), Hourly storm characteristics along the U.S. West Coast: Role of atmospheric rivers in extreme precipitation, </w:t>
      </w:r>
      <w:r>
        <w:rPr>
          <w:i/>
        </w:rPr>
        <w:t>Geophys. Res. Lett.</w:t>
      </w:r>
      <w:r>
        <w:t>, 44, 7020– 7028, doi:</w:t>
      </w:r>
      <w:hyperlink r:id="rId41">
        <w:r>
          <w:rPr>
            <w:color w:val="0563C1"/>
            <w:u w:val="single"/>
          </w:rPr>
          <w:t>10.1002/2017GL074193</w:t>
        </w:r>
      </w:hyperlink>
      <w:r>
        <w:t>.</w:t>
      </w:r>
    </w:p>
    <w:p w14:paraId="30DCB1EB"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Sukup, S., Laber, J., Sweet, D., &amp; Thomson, R. (2016). Analysis of an intense narrow cold frontal rainband and the Springs Fire burn area debris flows of 12 December 2014. NWS Technical Attachment 1601s. National Weather Forecast Office. Retrieved from </w:t>
      </w:r>
      <w:hyperlink r:id="rId42">
        <w:r>
          <w:rPr>
            <w:rFonts w:ascii="Times New Roman" w:eastAsia="Times New Roman" w:hAnsi="Times New Roman" w:cs="Times New Roman"/>
            <w:color w:val="0563C1"/>
            <w:u w:val="single"/>
          </w:rPr>
          <w:t>https://www.weather.gov/media/wrh/online_publications/TAs/TA1601.pdf</w:t>
        </w:r>
      </w:hyperlink>
    </w:p>
    <w:p w14:paraId="1DA25CA4"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Oakley, N. S., Lancaster, J. T., Kaplan, M. L., &amp; Ralph, F. M. (2017). Synoptic conditions associated with cool season post-fire debris flows in the Transverse Ranges of southern California. In Natural Hazards (Vol. 88, Issue 1, pp. 327–354). Springer Science and Business Media LLC. </w:t>
      </w:r>
      <w:hyperlink r:id="rId43">
        <w:r>
          <w:rPr>
            <w:rFonts w:ascii="Times New Roman" w:eastAsia="Times New Roman" w:hAnsi="Times New Roman" w:cs="Times New Roman"/>
            <w:color w:val="0563C1"/>
            <w:u w:val="single"/>
          </w:rPr>
          <w:t>https://doi.org/10.1007/s11069-017-2867-6</w:t>
        </w:r>
      </w:hyperlink>
    </w:p>
    <w:p w14:paraId="78C8B200"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Hobbs, P. V., &amp; Persson, P. O. G. (1982). The Mesoscale and Microscale Structure and organization of Clouds and precipitation in Midlatitude Cyclones. Part V: The Substructure of Narrow Cold-Frontal Rainbands. In Journal of the Atmospheric Sciences (Vol. 39, Issue 2, pp. 280–295). American Meteorological Society. </w:t>
      </w:r>
      <w:hyperlink r:id="rId44">
        <w:r>
          <w:rPr>
            <w:rFonts w:ascii="Times New Roman" w:eastAsia="Times New Roman" w:hAnsi="Times New Roman" w:cs="Times New Roman"/>
            <w:color w:val="0563C1"/>
            <w:u w:val="single"/>
          </w:rPr>
          <w:t>https://doi.org/10.1175/1520-0469(1982)039&lt;0280:tmamsa&gt;2.0.co;2</w:t>
        </w:r>
      </w:hyperlink>
    </w:p>
    <w:p w14:paraId="4661B391"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Houze, R. A., Jr., Hobbs, P. V., Biswas, K. R., &amp; Davis, W. M. (1976). Mesoscale Rainbands in Extratropical Cyclones. In Monthly Weather Review (Vol. 104, Issue 7, pp. 868–878). American Meteorological Society. </w:t>
      </w:r>
      <w:hyperlink r:id="rId45">
        <w:r>
          <w:rPr>
            <w:rFonts w:ascii="Times New Roman" w:eastAsia="Times New Roman" w:hAnsi="Times New Roman" w:cs="Times New Roman"/>
            <w:color w:val="0563C1"/>
            <w:u w:val="single"/>
          </w:rPr>
          <w:t>https://doi.org/10.1175/1520-0493(1976)104&lt;0868:mriec&gt;2.0.co;2</w:t>
        </w:r>
      </w:hyperlink>
    </w:p>
    <w:p w14:paraId="2D32AE66"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lastRenderedPageBreak/>
        <w:t xml:space="preserve">Koch, S. E., &amp; Kocin, P. J. (1991). Frontal contraction processes leading to the formation of an intense narrow rainband. In Meteorology and Atmospheric Physics (Vol. 46, Issues 3–4, pp. 123–154). Springer Science and Business Media LLC. </w:t>
      </w:r>
      <w:hyperlink r:id="rId46">
        <w:r>
          <w:rPr>
            <w:rFonts w:ascii="Times New Roman" w:eastAsia="Times New Roman" w:hAnsi="Times New Roman" w:cs="Times New Roman"/>
            <w:color w:val="0563C1"/>
            <w:u w:val="single"/>
          </w:rPr>
          <w:t>https://doi.org/10.1007/bf01027339</w:t>
        </w:r>
      </w:hyperlink>
    </w:p>
    <w:p w14:paraId="0C59480A"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Young, A. M., K. T. Skelly, and J. M. Cordeira (2017), High-impact hydrologic events and atmospheric rivers in California: An investigation using the NCEI Storm Events Database, Geophys. Res. Lett., 44, 3393–3401, doi:10.1002/2017GL073077.</w:t>
      </w:r>
    </w:p>
    <w:p w14:paraId="582D57F6"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Henn, B., Musselman, K. N., Lestak, L.,Ralph, F. M., &amp; Molotch, N. P. (2020).Extreme runoff generation from atmospheric river driven snowmelt during the 2017 Oroville dam spillways incident.Geophysical Research Letters,47, e2020GL088189. </w:t>
      </w:r>
      <w:hyperlink r:id="rId47">
        <w:r>
          <w:rPr>
            <w:rFonts w:ascii="Times New Roman" w:eastAsia="Times New Roman" w:hAnsi="Times New Roman" w:cs="Times New Roman"/>
            <w:color w:val="0563C1"/>
            <w:u w:val="single"/>
          </w:rPr>
          <w:t>https://doi.org/10.1029/2020GL088189</w:t>
        </w:r>
      </w:hyperlink>
    </w:p>
    <w:p w14:paraId="5E945846"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Vano,  J.  A.,  Miller,  K.,  Dettinger,  M.  D.,  Cifelli,  R.,  Curtis,  D.,  Dufour,  A.,  et  al.  (2018).  Hydroclimate  extremes  as  challenges  for  the  water  management community: Lessons from Oroville dam and hurricane Harvey. Bulletin of the American Meteorological Society, 100(1), S9–S14. </w:t>
      </w:r>
      <w:hyperlink r:id="rId48">
        <w:r>
          <w:rPr>
            <w:rFonts w:ascii="Times New Roman" w:eastAsia="Times New Roman" w:hAnsi="Times New Roman" w:cs="Times New Roman"/>
            <w:color w:val="0563C1"/>
            <w:u w:val="single"/>
          </w:rPr>
          <w:t>https://doi.org/10.1175/BAMS-D-18-0219.1</w:t>
        </w:r>
      </w:hyperlink>
      <w:r>
        <w:rPr>
          <w:rFonts w:ascii="Times New Roman" w:eastAsia="Times New Roman" w:hAnsi="Times New Roman" w:cs="Times New Roman"/>
        </w:rPr>
        <w:t xml:space="preserve"> </w:t>
      </w:r>
    </w:p>
    <w:p w14:paraId="7C0B6272"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White,  A.  B.,  Moore,  B.  J.,  Gottas,  D.  J.,  &amp;  Neiman,  P.  J.  (2019).  Winter  storm  conditions  leading  to  excessive  runoff  above  California’s  Oroville Dam during January and February 2017. Bulletin of the American Meteorological Society, 100(1), 55–70. </w:t>
      </w:r>
      <w:hyperlink r:id="rId49">
        <w:r>
          <w:rPr>
            <w:rFonts w:ascii="Times New Roman" w:eastAsia="Times New Roman" w:hAnsi="Times New Roman" w:cs="Times New Roman"/>
            <w:color w:val="0563C1"/>
            <w:u w:val="single"/>
          </w:rPr>
          <w:t>https://doi.org/10.1175/BAMS-D-18-0091.1</w:t>
        </w:r>
      </w:hyperlink>
      <w:r>
        <w:rPr>
          <w:rFonts w:ascii="Times New Roman" w:eastAsia="Times New Roman" w:hAnsi="Times New Roman" w:cs="Times New Roman"/>
        </w:rPr>
        <w:t xml:space="preserve"> </w:t>
      </w:r>
    </w:p>
    <w:p w14:paraId="5BCCBAA1"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Poujol, B., Mooney, P. A., &amp; Sobolowski, S. P. (2021). Physical processes driving intensification of future precipitation in the mid- To high latitudes. </w:t>
      </w:r>
      <w:r>
        <w:rPr>
          <w:rFonts w:ascii="Times New Roman" w:eastAsia="Times New Roman" w:hAnsi="Times New Roman" w:cs="Times New Roman"/>
          <w:i/>
        </w:rPr>
        <w:t>Environmental Research Letters</w:t>
      </w:r>
      <w:r>
        <w:rPr>
          <w:rFonts w:ascii="Times New Roman" w:eastAsia="Times New Roman" w:hAnsi="Times New Roman" w:cs="Times New Roman"/>
        </w:rPr>
        <w:t xml:space="preserve">, </w:t>
      </w:r>
      <w:r>
        <w:rPr>
          <w:rFonts w:ascii="Times New Roman" w:eastAsia="Times New Roman" w:hAnsi="Times New Roman" w:cs="Times New Roman"/>
          <w:i/>
        </w:rPr>
        <w:t>16</w:t>
      </w:r>
      <w:r>
        <w:rPr>
          <w:rFonts w:ascii="Times New Roman" w:eastAsia="Times New Roman" w:hAnsi="Times New Roman" w:cs="Times New Roman"/>
        </w:rPr>
        <w:t xml:space="preserve">(3). </w:t>
      </w:r>
      <w:hyperlink r:id="rId50">
        <w:r>
          <w:rPr>
            <w:rFonts w:ascii="Times New Roman" w:eastAsia="Times New Roman" w:hAnsi="Times New Roman" w:cs="Times New Roman"/>
            <w:color w:val="1155CC"/>
            <w:u w:val="single"/>
          </w:rPr>
          <w:t>https://doi.org/10.1088/1748-9326/abdd5b</w:t>
        </w:r>
      </w:hyperlink>
    </w:p>
    <w:p w14:paraId="58209F35"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Fowler, H. J., Wasko, C., &amp; Prein, A. F. (2021). Intensification of short-duration rainfall extremes and implications for flood risk: Current state of the art and future directions. In </w:t>
      </w:r>
      <w:r>
        <w:rPr>
          <w:rFonts w:ascii="Times New Roman" w:eastAsia="Times New Roman" w:hAnsi="Times New Roman" w:cs="Times New Roman"/>
          <w:i/>
        </w:rPr>
        <w:t>Philosophical Transactions of the Royal Society A: Mathematical, Physical and Engineering Sciences</w:t>
      </w:r>
      <w:r>
        <w:rPr>
          <w:rFonts w:ascii="Times New Roman" w:eastAsia="Times New Roman" w:hAnsi="Times New Roman" w:cs="Times New Roman"/>
        </w:rPr>
        <w:t xml:space="preserve"> (Vol. 379, Issue 2195). Royal Society Publishing. </w:t>
      </w:r>
      <w:hyperlink r:id="rId51">
        <w:r>
          <w:rPr>
            <w:rFonts w:ascii="Times New Roman" w:eastAsia="Times New Roman" w:hAnsi="Times New Roman" w:cs="Times New Roman"/>
            <w:color w:val="1155CC"/>
            <w:u w:val="single"/>
          </w:rPr>
          <w:t>https://doi.org/10.1098/rsta.2019.0541</w:t>
        </w:r>
      </w:hyperlink>
    </w:p>
    <w:p w14:paraId="7688A398"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Shaw, T. A., Baldwin, M., Barnes, E. A., Caballero, R., Garfinkel, C. I., Hwang, Y. T., Li, C., O’Gorman, P. A., Rivière, G., Simpson, I. R., &amp; Voigt, A. (2016). Storm track processes and the opposing influences of climate change. In </w:t>
      </w:r>
      <w:r>
        <w:rPr>
          <w:rFonts w:ascii="Times New Roman" w:eastAsia="Times New Roman" w:hAnsi="Times New Roman" w:cs="Times New Roman"/>
          <w:i/>
        </w:rPr>
        <w:t>Nature Geoscience</w:t>
      </w:r>
      <w:r>
        <w:rPr>
          <w:rFonts w:ascii="Times New Roman" w:eastAsia="Times New Roman" w:hAnsi="Times New Roman" w:cs="Times New Roman"/>
        </w:rPr>
        <w:t xml:space="preserve"> (Vol. 9, Issue 9, pp. 656–664). Nature Publishing Group. </w:t>
      </w:r>
      <w:hyperlink r:id="rId52">
        <w:r>
          <w:rPr>
            <w:rFonts w:ascii="Times New Roman" w:eastAsia="Times New Roman" w:hAnsi="Times New Roman" w:cs="Times New Roman"/>
            <w:color w:val="1155CC"/>
            <w:u w:val="single"/>
          </w:rPr>
          <w:t>https://doi.org/10.1038/ngeo2783</w:t>
        </w:r>
      </w:hyperlink>
    </w:p>
    <w:p w14:paraId="72F8FB45"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Michaelis, A. C., Gershunov, A., Weyant, A., Fish, M. A., Shulgina, T., &amp; Ralph, F. M. (2022). Atmospheric River Precipitation Enhanced by Climate Change: A Case Study of the Storm That Contributed to California’s Oroville Dam Crisis. </w:t>
      </w:r>
      <w:r>
        <w:rPr>
          <w:rFonts w:ascii="Times New Roman" w:eastAsia="Times New Roman" w:hAnsi="Times New Roman" w:cs="Times New Roman"/>
          <w:i/>
        </w:rPr>
        <w:t>Earth’s Future</w:t>
      </w:r>
      <w:r>
        <w:rPr>
          <w:rFonts w:ascii="Times New Roman" w:eastAsia="Times New Roman" w:hAnsi="Times New Roman" w:cs="Times New Roman"/>
        </w:rPr>
        <w:t xml:space="preserve">, </w:t>
      </w:r>
      <w:r>
        <w:rPr>
          <w:rFonts w:ascii="Times New Roman" w:eastAsia="Times New Roman" w:hAnsi="Times New Roman" w:cs="Times New Roman"/>
          <w:i/>
        </w:rPr>
        <w:t>10</w:t>
      </w:r>
      <w:r>
        <w:rPr>
          <w:rFonts w:ascii="Times New Roman" w:eastAsia="Times New Roman" w:hAnsi="Times New Roman" w:cs="Times New Roman"/>
        </w:rPr>
        <w:t>(3). https://doi.org/10.1029/2021EF002537</w:t>
      </w:r>
    </w:p>
    <w:p w14:paraId="54CC8C69"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Bunn, P. T. W., Wood, A. W., Newman, A. J., Chang, H.-I., Castro, C. L., Clark, M. P., &amp; Arnold, J. R. (2022). </w:t>
      </w:r>
      <w:r>
        <w:rPr>
          <w:rFonts w:ascii="Times New Roman" w:eastAsia="Times New Roman" w:hAnsi="Times New Roman" w:cs="Times New Roman"/>
          <w:i/>
        </w:rPr>
        <w:t>Improving Station-Based Ensemble Surface Meteorological Analyses Using Numerical Weather Prediction: A Case Study of the Oroville Dam Crisis Precipitation Event</w:t>
      </w:r>
      <w:r>
        <w:rPr>
          <w:rFonts w:ascii="Times New Roman" w:eastAsia="Times New Roman" w:hAnsi="Times New Roman" w:cs="Times New Roman"/>
        </w:rPr>
        <w:t>. https://doi.org/10.1175/JHM-D-21</w:t>
      </w:r>
    </w:p>
    <w:p w14:paraId="46338C35"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White, A. B., Moore, B. J., Gottas, D. J., &amp; Neiman, P. J. (2019). Winter storm conditions leading to excessive runoff above California’s Oroville dam during January and February 2017. </w:t>
      </w:r>
      <w:r>
        <w:rPr>
          <w:rFonts w:ascii="Times New Roman" w:eastAsia="Times New Roman" w:hAnsi="Times New Roman" w:cs="Times New Roman"/>
          <w:i/>
        </w:rPr>
        <w:t>Bulletin of the American Meteorological Society</w:t>
      </w:r>
      <w:r>
        <w:rPr>
          <w:rFonts w:ascii="Times New Roman" w:eastAsia="Times New Roman" w:hAnsi="Times New Roman" w:cs="Times New Roman"/>
        </w:rPr>
        <w:t xml:space="preserve">, </w:t>
      </w:r>
      <w:r>
        <w:rPr>
          <w:rFonts w:ascii="Times New Roman" w:eastAsia="Times New Roman" w:hAnsi="Times New Roman" w:cs="Times New Roman"/>
          <w:i/>
        </w:rPr>
        <w:t>100</w:t>
      </w:r>
      <w:r>
        <w:rPr>
          <w:rFonts w:ascii="Times New Roman" w:eastAsia="Times New Roman" w:hAnsi="Times New Roman" w:cs="Times New Roman"/>
        </w:rPr>
        <w:t>(1), 55–69. https://doi.org/10.1175/BAMS-D-18-0091.1</w:t>
      </w:r>
    </w:p>
    <w:p w14:paraId="4296B4F4" w14:textId="77777777" w:rsidR="006E251F" w:rsidRDefault="006E251F">
      <w:pPr>
        <w:spacing w:line="240" w:lineRule="auto"/>
        <w:ind w:left="720"/>
        <w:rPr>
          <w:rFonts w:ascii="Times New Roman" w:eastAsia="Times New Roman" w:hAnsi="Times New Roman" w:cs="Times New Roman"/>
        </w:rPr>
      </w:pPr>
    </w:p>
    <w:p w14:paraId="2AA8DD78" w14:textId="77777777" w:rsidR="006E251F" w:rsidRDefault="006E251F">
      <w:pPr>
        <w:spacing w:line="240" w:lineRule="auto"/>
        <w:ind w:left="720"/>
        <w:rPr>
          <w:rFonts w:ascii="Times New Roman" w:eastAsia="Times New Roman" w:hAnsi="Times New Roman" w:cs="Times New Roman"/>
        </w:rPr>
      </w:pPr>
    </w:p>
    <w:p w14:paraId="2B44FC7E" w14:textId="77777777" w:rsidR="006E251F" w:rsidRDefault="006E251F">
      <w:pPr>
        <w:spacing w:line="240" w:lineRule="auto"/>
        <w:ind w:left="720"/>
        <w:rPr>
          <w:rFonts w:ascii="Times New Roman" w:eastAsia="Times New Roman" w:hAnsi="Times New Roman" w:cs="Times New Roman"/>
        </w:rPr>
      </w:pPr>
    </w:p>
    <w:p w14:paraId="10973495" w14:textId="77777777" w:rsidR="006E251F" w:rsidRDefault="006E251F">
      <w:pPr>
        <w:spacing w:line="240" w:lineRule="auto"/>
        <w:ind w:left="720"/>
        <w:rPr>
          <w:rFonts w:ascii="Times New Roman" w:eastAsia="Times New Roman" w:hAnsi="Times New Roman" w:cs="Times New Roman"/>
        </w:rPr>
      </w:pPr>
    </w:p>
    <w:p w14:paraId="13C9048F" w14:textId="77777777" w:rsidR="006E251F" w:rsidRDefault="006E251F">
      <w:pPr>
        <w:spacing w:line="240" w:lineRule="auto"/>
        <w:ind w:left="720" w:hanging="720"/>
        <w:rPr>
          <w:rFonts w:ascii="Times New Roman" w:eastAsia="Times New Roman" w:hAnsi="Times New Roman" w:cs="Times New Roman"/>
        </w:rPr>
      </w:pPr>
    </w:p>
    <w:p w14:paraId="21C09FEB" w14:textId="77777777" w:rsidR="006E251F" w:rsidRDefault="006E251F">
      <w:pPr>
        <w:spacing w:line="240" w:lineRule="auto"/>
        <w:ind w:left="720" w:hanging="720"/>
        <w:rPr>
          <w:rFonts w:ascii="Times New Roman" w:eastAsia="Times New Roman" w:hAnsi="Times New Roman" w:cs="Times New Roman"/>
        </w:rPr>
      </w:pPr>
    </w:p>
    <w:sectPr w:rsidR="006E251F">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2" w:author="Parker Malek" w:date="2024-04-18T18:06:00Z" w:initials="PM">
    <w:p w14:paraId="71BE5FEB" w14:textId="458F56F9" w:rsidR="00237900" w:rsidRDefault="00237900" w:rsidP="00AD32A1">
      <w:pPr>
        <w:pStyle w:val="CommentText"/>
      </w:pPr>
      <w:r>
        <w:rPr>
          <w:rStyle w:val="CommentReference"/>
        </w:rPr>
        <w:annotationRef/>
      </w:r>
      <w:r>
        <w:t>Listed as mesoscale frontal wave on 2-5 at 6:00 developed for 24 hours and then another frontal wave that developed february 7</w:t>
      </w:r>
      <w:r>
        <w:rPr>
          <w:vertAlign w:val="superscript"/>
        </w:rPr>
        <w:t>th</w:t>
      </w:r>
      <w:r>
        <w:t xml:space="preserve">. Another AR on 2/14 mesoscale frontal wave developed on the 2/15 and developed into a full fledged secondary cyclone. </w:t>
      </w:r>
    </w:p>
  </w:comment>
  <w:comment w:id="213" w:author="Parker Malek" w:date="2024-04-18T18:09:00Z" w:initials="PM">
    <w:p w14:paraId="4ACE84D6" w14:textId="77777777" w:rsidR="00237900" w:rsidRDefault="00237900" w:rsidP="00544B2D">
      <w:pPr>
        <w:pStyle w:val="CommentText"/>
      </w:pPr>
      <w:r>
        <w:rPr>
          <w:rStyle w:val="CommentReference"/>
        </w:rPr>
        <w:annotationRef/>
      </w:r>
      <w:r>
        <w:t>Early feb ar started on the 2</w:t>
      </w:r>
      <w:r>
        <w:rPr>
          <w:vertAlign w:val="superscript"/>
        </w:rPr>
        <w:t>nd</w:t>
      </w:r>
      <w:r>
        <w:t xml:space="preserve"> and lasted through the 13th</w:t>
      </w:r>
    </w:p>
  </w:comment>
  <w:comment w:id="214" w:author="Parker Malek" w:date="2024-04-18T18:39:00Z" w:initials="PM">
    <w:p w14:paraId="7864175A" w14:textId="77777777" w:rsidR="00237900" w:rsidRDefault="00237900" w:rsidP="008D1979">
      <w:pPr>
        <w:pStyle w:val="CommentText"/>
      </w:pPr>
      <w:r>
        <w:rPr>
          <w:rStyle w:val="CommentReference"/>
        </w:rPr>
        <w:annotationRef/>
      </w:r>
      <w:r>
        <w:t>Probably a secondary cyclone on 2-7. Will check with paul</w:t>
      </w:r>
    </w:p>
  </w:comment>
  <w:comment w:id="317" w:author="Parker Malek [2]" w:date="2024-04-25T17:44:00Z" w:initials="PM">
    <w:p w14:paraId="21076444" w14:textId="3480845A" w:rsidR="00237900" w:rsidRDefault="00237900">
      <w:pPr>
        <w:pStyle w:val="CommentText"/>
      </w:pPr>
      <w:r>
        <w:rPr>
          <w:rStyle w:val="CommentReference"/>
        </w:rPr>
        <w:annotationRef/>
      </w:r>
      <w:r>
        <w:t>Potential mesoscale frontal wave</w:t>
      </w:r>
    </w:p>
  </w:comment>
  <w:comment w:id="628" w:author="Parker Malek" w:date="2024-04-17T17:30:00Z" w:initials="PM">
    <w:p w14:paraId="29A22BD4" w14:textId="77777777" w:rsidR="00237900" w:rsidRDefault="00237900" w:rsidP="00325EFD">
      <w:pPr>
        <w:pStyle w:val="CommentText"/>
      </w:pPr>
      <w:r>
        <w:rPr>
          <w:rStyle w:val="CommentReference"/>
        </w:rPr>
        <w:annotationRef/>
      </w:r>
      <w:r>
        <w:t>Would it make sense to have a similar paneled figure to the different varieties of pulses and then using the figure to describe what’s going on.</w:t>
      </w:r>
    </w:p>
  </w:comment>
  <w:comment w:id="629" w:author="Parker Malek" w:date="2024-04-18T01:41:00Z" w:initials="PM">
    <w:p w14:paraId="4D783C95" w14:textId="77777777" w:rsidR="00237900" w:rsidRDefault="00237900" w:rsidP="00325EFD">
      <w:pPr>
        <w:pStyle w:val="CommentText"/>
      </w:pPr>
      <w:r>
        <w:rPr>
          <w:rStyle w:val="CommentReference"/>
        </w:rPr>
        <w:annotationRef/>
      </w:r>
      <w:r>
        <w:t>Maybe a panel of radar images for each categorization example</w:t>
      </w:r>
    </w:p>
  </w:comment>
  <w:comment w:id="630" w:author="Parker Malek" w:date="2024-04-18T17:38:00Z" w:initials="PM">
    <w:p w14:paraId="18B8EE6F" w14:textId="77777777" w:rsidR="00237900" w:rsidRDefault="00237900" w:rsidP="00325EFD">
      <w:pPr>
        <w:pStyle w:val="CommentText"/>
      </w:pPr>
      <w:r>
        <w:rPr>
          <w:rStyle w:val="CommentReference"/>
        </w:rPr>
        <w:annotationRef/>
      </w:r>
      <w:r>
        <w:t xml:space="preserve">Look at full timeline take snapshots of what we are interested. </w:t>
      </w:r>
    </w:p>
  </w:comment>
  <w:comment w:id="631" w:author="Parker Malek" w:date="2024-04-18T17:45:00Z" w:initials="PM">
    <w:p w14:paraId="099FC4AF" w14:textId="77777777" w:rsidR="00237900" w:rsidRDefault="00237900" w:rsidP="00325EFD">
      <w:pPr>
        <w:pStyle w:val="CommentText"/>
      </w:pPr>
      <w:r>
        <w:rPr>
          <w:rStyle w:val="CommentReference"/>
        </w:rPr>
        <w:annotationRef/>
      </w:r>
      <w:r>
        <w:t>Maybe add to supplement</w:t>
      </w:r>
    </w:p>
  </w:comment>
  <w:comment w:id="786" w:author="Parker Malek [2]" w:date="2024-04-28T18:25:00Z" w:initials="PM">
    <w:p w14:paraId="169764BF" w14:textId="77777777" w:rsidR="006D49E7" w:rsidRDefault="006D49E7" w:rsidP="006D49E7">
      <w:pPr>
        <w:pStyle w:val="CommentText"/>
      </w:pPr>
      <w:r>
        <w:rPr>
          <w:rStyle w:val="CommentReference"/>
        </w:rPr>
        <w:annotationRef/>
      </w:r>
      <w:r>
        <w:t>Review theta-e with paul</w:t>
      </w:r>
    </w:p>
    <w:p w14:paraId="4900B805" w14:textId="77777777" w:rsidR="006D49E7" w:rsidRDefault="006D49E7" w:rsidP="006D49E7">
      <w:pPr>
        <w:pStyle w:val="CommentText"/>
      </w:pPr>
    </w:p>
  </w:comment>
  <w:comment w:id="793" w:author="Parker Malek [2]" w:date="2024-04-28T18:25:00Z" w:initials="PM">
    <w:p w14:paraId="594CFDD0" w14:textId="77777777" w:rsidR="00237900" w:rsidRDefault="00237900" w:rsidP="007232A6">
      <w:pPr>
        <w:pStyle w:val="CommentText"/>
      </w:pPr>
      <w:r>
        <w:rPr>
          <w:rStyle w:val="CommentReference"/>
        </w:rPr>
        <w:annotationRef/>
      </w:r>
      <w:r>
        <w:t>Review theta-e with paul</w:t>
      </w:r>
    </w:p>
    <w:p w14:paraId="79B1EB54" w14:textId="77777777" w:rsidR="00237900" w:rsidRDefault="00237900" w:rsidP="007232A6">
      <w:pPr>
        <w:pStyle w:val="CommentText"/>
      </w:pPr>
    </w:p>
  </w:comment>
  <w:comment w:id="876" w:author="Parker Malek" w:date="2024-04-17T17:30:00Z" w:initials="PM">
    <w:p w14:paraId="2610ABE2" w14:textId="0AFDE2E3" w:rsidR="00237900" w:rsidRDefault="00237900" w:rsidP="0018099E">
      <w:pPr>
        <w:pStyle w:val="CommentText"/>
      </w:pPr>
      <w:r>
        <w:rPr>
          <w:rStyle w:val="CommentReference"/>
        </w:rPr>
        <w:annotationRef/>
      </w:r>
      <w:r>
        <w:t>Would it make sense to have a similar paneled figure to the different varieties of pulses and then using the figure to describe what’s going on.</w:t>
      </w:r>
    </w:p>
  </w:comment>
  <w:comment w:id="877" w:author="Parker Malek" w:date="2024-04-18T01:41:00Z" w:initials="PM">
    <w:p w14:paraId="1FCF5C04" w14:textId="77777777" w:rsidR="00237900" w:rsidRDefault="00237900" w:rsidP="00116CA8">
      <w:pPr>
        <w:pStyle w:val="CommentText"/>
      </w:pPr>
      <w:r>
        <w:rPr>
          <w:rStyle w:val="CommentReference"/>
        </w:rPr>
        <w:annotationRef/>
      </w:r>
      <w:r>
        <w:t>Maybe a panel of radar images for each categorization example</w:t>
      </w:r>
    </w:p>
  </w:comment>
  <w:comment w:id="878" w:author="Parker Malek" w:date="2024-04-18T17:38:00Z" w:initials="PM">
    <w:p w14:paraId="7617707A" w14:textId="77777777" w:rsidR="00237900" w:rsidRDefault="00237900" w:rsidP="00DB5AAA">
      <w:pPr>
        <w:pStyle w:val="CommentText"/>
      </w:pPr>
      <w:r>
        <w:rPr>
          <w:rStyle w:val="CommentReference"/>
        </w:rPr>
        <w:annotationRef/>
      </w:r>
      <w:r>
        <w:t xml:space="preserve">Look at full timeline take snapshots of what we are interested. </w:t>
      </w:r>
    </w:p>
  </w:comment>
  <w:comment w:id="879" w:author="Parker Malek" w:date="2024-04-18T17:45:00Z" w:initials="PM">
    <w:p w14:paraId="6397C407" w14:textId="77777777" w:rsidR="00237900" w:rsidRDefault="00237900" w:rsidP="00DB5AAA">
      <w:pPr>
        <w:pStyle w:val="CommentText"/>
      </w:pPr>
      <w:r>
        <w:rPr>
          <w:rStyle w:val="CommentReference"/>
        </w:rPr>
        <w:annotationRef/>
      </w:r>
      <w:r>
        <w:t>Maybe add to supplement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BE5FEB" w15:done="0"/>
  <w15:commentEx w15:paraId="4ACE84D6" w15:paraIdParent="71BE5FEB" w15:done="0"/>
  <w15:commentEx w15:paraId="7864175A" w15:paraIdParent="71BE5FEB" w15:done="0"/>
  <w15:commentEx w15:paraId="21076444" w15:done="0"/>
  <w15:commentEx w15:paraId="29A22BD4" w15:done="1"/>
  <w15:commentEx w15:paraId="4D783C95" w15:paraIdParent="29A22BD4" w15:done="1"/>
  <w15:commentEx w15:paraId="18B8EE6F" w15:paraIdParent="29A22BD4" w15:done="1"/>
  <w15:commentEx w15:paraId="099FC4AF" w15:paraIdParent="29A22BD4" w15:done="1"/>
  <w15:commentEx w15:paraId="4900B805" w15:done="0"/>
  <w15:commentEx w15:paraId="79B1EB54" w15:done="0"/>
  <w15:commentEx w15:paraId="2610ABE2" w15:done="0"/>
  <w15:commentEx w15:paraId="1FCF5C04" w15:paraIdParent="2610ABE2" w15:done="0"/>
  <w15:commentEx w15:paraId="7617707A" w15:paraIdParent="2610ABE2" w15:done="0"/>
  <w15:commentEx w15:paraId="6397C407" w15:paraIdParent="2610AB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CAFBB84" w16cex:dateUtc="2024-04-18T22:06:00Z"/>
  <w16cex:commentExtensible w16cex:durableId="0B4644C3" w16cex:dateUtc="2024-04-18T22:09:00Z"/>
  <w16cex:commentExtensible w16cex:durableId="097434D5" w16cex:dateUtc="2024-04-18T22:39:00Z"/>
  <w16cex:commentExtensible w16cex:durableId="3D4EA85E" w16cex:dateUtc="2024-04-17T21:30:00Z"/>
  <w16cex:commentExtensible w16cex:durableId="6D1D251F" w16cex:dateUtc="2024-04-18T05:41:00Z"/>
  <w16cex:commentExtensible w16cex:durableId="51196AAB" w16cex:dateUtc="2024-04-18T21:38:00Z"/>
  <w16cex:commentExtensible w16cex:durableId="559838C2" w16cex:dateUtc="2024-04-18T21:45:00Z"/>
  <w16cex:commentExtensible w16cex:durableId="16EA617B" w16cex:dateUtc="2024-04-17T21:30:00Z"/>
  <w16cex:commentExtensible w16cex:durableId="3EA10973" w16cex:dateUtc="2024-04-18T05:41:00Z"/>
  <w16cex:commentExtensible w16cex:durableId="76CF8EF0" w16cex:dateUtc="2024-04-18T21:38:00Z"/>
  <w16cex:commentExtensible w16cex:durableId="339EBE59" w16cex:dateUtc="2024-04-18T2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1BE5FEB" w16cid:durableId="2CAFBB84"/>
  <w16cid:commentId w16cid:paraId="4ACE84D6" w16cid:durableId="0B4644C3"/>
  <w16cid:commentId w16cid:paraId="7864175A" w16cid:durableId="097434D5"/>
  <w16cid:commentId w16cid:paraId="29A22BD4" w16cid:durableId="3D4EA85E"/>
  <w16cid:commentId w16cid:paraId="4D783C95" w16cid:durableId="6D1D251F"/>
  <w16cid:commentId w16cid:paraId="18B8EE6F" w16cid:durableId="51196AAB"/>
  <w16cid:commentId w16cid:paraId="099FC4AF" w16cid:durableId="559838C2"/>
  <w16cid:commentId w16cid:paraId="2610ABE2" w16cid:durableId="16EA617B"/>
  <w16cid:commentId w16cid:paraId="1FCF5C04" w16cid:durableId="3EA10973"/>
  <w16cid:commentId w16cid:paraId="7617707A" w16cid:durableId="76CF8EF0"/>
  <w16cid:commentId w16cid:paraId="6397C407" w16cid:durableId="339EBE5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2CB112" w14:textId="77777777" w:rsidR="00237900" w:rsidRDefault="00237900" w:rsidP="008231EB">
      <w:pPr>
        <w:spacing w:after="0" w:line="240" w:lineRule="auto"/>
      </w:pPr>
      <w:r>
        <w:separator/>
      </w:r>
    </w:p>
  </w:endnote>
  <w:endnote w:type="continuationSeparator" w:id="0">
    <w:p w14:paraId="54E8B711" w14:textId="77777777" w:rsidR="00237900" w:rsidRDefault="00237900" w:rsidP="00823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ptos Narrow">
    <w:altName w:val="Arial"/>
    <w:charset w:val="00"/>
    <w:family w:val="swiss"/>
    <w:pitch w:val="variable"/>
    <w:sig w:usb0="00000001" w:usb1="00000003" w:usb2="00000000" w:usb3="00000000" w:csb0="0000019F" w:csb1="00000000"/>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F620A2" w14:textId="77777777" w:rsidR="00237900" w:rsidRDefault="00237900" w:rsidP="008231EB">
      <w:pPr>
        <w:spacing w:after="0" w:line="240" w:lineRule="auto"/>
      </w:pPr>
      <w:r>
        <w:separator/>
      </w:r>
    </w:p>
  </w:footnote>
  <w:footnote w:type="continuationSeparator" w:id="0">
    <w:p w14:paraId="10C92D08" w14:textId="77777777" w:rsidR="00237900" w:rsidRDefault="00237900" w:rsidP="008231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7A70EB"/>
    <w:multiLevelType w:val="multilevel"/>
    <w:tmpl w:val="787A644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55D62A20"/>
    <w:multiLevelType w:val="hybridMultilevel"/>
    <w:tmpl w:val="2826AFAC"/>
    <w:lvl w:ilvl="0" w:tplc="83CCB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rker Malek">
    <w15:presenceInfo w15:providerId="AD" w15:userId="S::Parker_Malek@abtassoc.com::649560a8-2679-4e32-924f-f29f05d0cdb4"/>
  </w15:person>
  <w15:person w15:author="Parker Malek [2]">
    <w15:presenceInfo w15:providerId="None" w15:userId="Parker Male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51F"/>
    <w:rsid w:val="000047A5"/>
    <w:rsid w:val="000056FC"/>
    <w:rsid w:val="000107DB"/>
    <w:rsid w:val="00026AFE"/>
    <w:rsid w:val="00027603"/>
    <w:rsid w:val="000351AE"/>
    <w:rsid w:val="00066E0B"/>
    <w:rsid w:val="00090158"/>
    <w:rsid w:val="000943CA"/>
    <w:rsid w:val="000949C9"/>
    <w:rsid w:val="000A1EE4"/>
    <w:rsid w:val="000A2FBA"/>
    <w:rsid w:val="000B441D"/>
    <w:rsid w:val="000C4385"/>
    <w:rsid w:val="000F7FC5"/>
    <w:rsid w:val="00100AFF"/>
    <w:rsid w:val="0010584E"/>
    <w:rsid w:val="00105C03"/>
    <w:rsid w:val="00116CA8"/>
    <w:rsid w:val="001218E8"/>
    <w:rsid w:val="001715B5"/>
    <w:rsid w:val="0018099E"/>
    <w:rsid w:val="0019343A"/>
    <w:rsid w:val="001B4C04"/>
    <w:rsid w:val="001B65F2"/>
    <w:rsid w:val="001C3082"/>
    <w:rsid w:val="001E0629"/>
    <w:rsid w:val="00203137"/>
    <w:rsid w:val="0022459A"/>
    <w:rsid w:val="00231C6F"/>
    <w:rsid w:val="00237900"/>
    <w:rsid w:val="002446DD"/>
    <w:rsid w:val="002877E6"/>
    <w:rsid w:val="003131B2"/>
    <w:rsid w:val="00323649"/>
    <w:rsid w:val="00325EFD"/>
    <w:rsid w:val="00327359"/>
    <w:rsid w:val="00354BB8"/>
    <w:rsid w:val="00382F94"/>
    <w:rsid w:val="00387315"/>
    <w:rsid w:val="003917A7"/>
    <w:rsid w:val="003B4E78"/>
    <w:rsid w:val="003C28E2"/>
    <w:rsid w:val="003D0882"/>
    <w:rsid w:val="003F79DE"/>
    <w:rsid w:val="00404822"/>
    <w:rsid w:val="004106B8"/>
    <w:rsid w:val="004564F3"/>
    <w:rsid w:val="00485CF5"/>
    <w:rsid w:val="004B7CCF"/>
    <w:rsid w:val="00503FE3"/>
    <w:rsid w:val="005174AD"/>
    <w:rsid w:val="00525273"/>
    <w:rsid w:val="00542215"/>
    <w:rsid w:val="00544B2D"/>
    <w:rsid w:val="00555A2F"/>
    <w:rsid w:val="00562682"/>
    <w:rsid w:val="0058228D"/>
    <w:rsid w:val="005B111B"/>
    <w:rsid w:val="005B1B23"/>
    <w:rsid w:val="005C5B7F"/>
    <w:rsid w:val="005F55BC"/>
    <w:rsid w:val="006001CB"/>
    <w:rsid w:val="006117C5"/>
    <w:rsid w:val="006217E9"/>
    <w:rsid w:val="00632044"/>
    <w:rsid w:val="00656FD3"/>
    <w:rsid w:val="0068139C"/>
    <w:rsid w:val="00686492"/>
    <w:rsid w:val="006A118E"/>
    <w:rsid w:val="006C00BC"/>
    <w:rsid w:val="006D49E7"/>
    <w:rsid w:val="006E251F"/>
    <w:rsid w:val="006E5BC5"/>
    <w:rsid w:val="006E6F63"/>
    <w:rsid w:val="007130E2"/>
    <w:rsid w:val="00714D87"/>
    <w:rsid w:val="00723007"/>
    <w:rsid w:val="007232A6"/>
    <w:rsid w:val="00737272"/>
    <w:rsid w:val="007543A5"/>
    <w:rsid w:val="007651D8"/>
    <w:rsid w:val="00776502"/>
    <w:rsid w:val="007D7E1A"/>
    <w:rsid w:val="007E3C53"/>
    <w:rsid w:val="00800A52"/>
    <w:rsid w:val="0081618E"/>
    <w:rsid w:val="008231EB"/>
    <w:rsid w:val="00827663"/>
    <w:rsid w:val="0082773B"/>
    <w:rsid w:val="00837A8B"/>
    <w:rsid w:val="00840966"/>
    <w:rsid w:val="00881073"/>
    <w:rsid w:val="008820B3"/>
    <w:rsid w:val="00897F36"/>
    <w:rsid w:val="008A047D"/>
    <w:rsid w:val="008C2D4A"/>
    <w:rsid w:val="008D1979"/>
    <w:rsid w:val="008D46A7"/>
    <w:rsid w:val="008E3785"/>
    <w:rsid w:val="008F4CB1"/>
    <w:rsid w:val="00900261"/>
    <w:rsid w:val="009343C8"/>
    <w:rsid w:val="009537AF"/>
    <w:rsid w:val="00961867"/>
    <w:rsid w:val="00965040"/>
    <w:rsid w:val="00A1325C"/>
    <w:rsid w:val="00A179DE"/>
    <w:rsid w:val="00A5025F"/>
    <w:rsid w:val="00A60A0F"/>
    <w:rsid w:val="00A720C2"/>
    <w:rsid w:val="00A85C01"/>
    <w:rsid w:val="00A9033A"/>
    <w:rsid w:val="00A93EED"/>
    <w:rsid w:val="00AA0CAA"/>
    <w:rsid w:val="00AA657C"/>
    <w:rsid w:val="00AD32A1"/>
    <w:rsid w:val="00AE1B59"/>
    <w:rsid w:val="00AF0568"/>
    <w:rsid w:val="00B245E1"/>
    <w:rsid w:val="00B376EE"/>
    <w:rsid w:val="00B41986"/>
    <w:rsid w:val="00B84F67"/>
    <w:rsid w:val="00B90340"/>
    <w:rsid w:val="00BB617F"/>
    <w:rsid w:val="00BC1D89"/>
    <w:rsid w:val="00C33230"/>
    <w:rsid w:val="00C474C0"/>
    <w:rsid w:val="00C60DC5"/>
    <w:rsid w:val="00C63DE6"/>
    <w:rsid w:val="00C73EC7"/>
    <w:rsid w:val="00C74193"/>
    <w:rsid w:val="00C753EB"/>
    <w:rsid w:val="00C83947"/>
    <w:rsid w:val="00C96AB9"/>
    <w:rsid w:val="00CF2D86"/>
    <w:rsid w:val="00D07964"/>
    <w:rsid w:val="00D33CDB"/>
    <w:rsid w:val="00D442B9"/>
    <w:rsid w:val="00D52319"/>
    <w:rsid w:val="00D91003"/>
    <w:rsid w:val="00D92468"/>
    <w:rsid w:val="00DA6ACA"/>
    <w:rsid w:val="00DB5AAA"/>
    <w:rsid w:val="00DC7675"/>
    <w:rsid w:val="00E20008"/>
    <w:rsid w:val="00E207FB"/>
    <w:rsid w:val="00E45119"/>
    <w:rsid w:val="00E60D99"/>
    <w:rsid w:val="00E810EA"/>
    <w:rsid w:val="00EB7BB5"/>
    <w:rsid w:val="00ED20BA"/>
    <w:rsid w:val="00ED4402"/>
    <w:rsid w:val="00EE3D7E"/>
    <w:rsid w:val="00F02F29"/>
    <w:rsid w:val="00F05784"/>
    <w:rsid w:val="00F06680"/>
    <w:rsid w:val="00F13A14"/>
    <w:rsid w:val="00F41EB0"/>
    <w:rsid w:val="00F474D2"/>
    <w:rsid w:val="00F92C5D"/>
    <w:rsid w:val="00FF1AB7"/>
    <w:rsid w:val="00FF7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7AF59"/>
  <w15:docId w15:val="{C0480FC6-6BC5-4F0F-BCE8-76AF06EFC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CellMar>
        <w:left w:w="115" w:type="dxa"/>
        <w:right w:w="115" w:type="dxa"/>
      </w:tblCellMar>
    </w:tblPr>
  </w:style>
  <w:style w:type="table" w:customStyle="1" w:styleId="2">
    <w:name w:val="2"/>
    <w:basedOn w:val="TableNormal"/>
    <w:pPr>
      <w:spacing w:after="0" w:line="240" w:lineRule="auto"/>
    </w:pPr>
    <w:tblPr>
      <w:tblStyleRowBandSize w:val="1"/>
      <w:tblStyleColBandSize w:val="1"/>
      <w:tblCellMar>
        <w:left w:w="115" w:type="dxa"/>
        <w:right w:w="115" w:type="dxa"/>
      </w:tblCellMar>
    </w:tblPr>
  </w:style>
  <w:style w:type="table" w:customStyle="1" w:styleId="1">
    <w:name w:val="1"/>
    <w:basedOn w:val="TableNormal"/>
    <w:pPr>
      <w:spacing w:after="0" w:line="240" w:lineRule="auto"/>
    </w:pPr>
    <w:tblPr>
      <w:tblStyleRowBandSize w:val="1"/>
      <w:tblStyleColBandSize w:val="1"/>
      <w:tblCellMar>
        <w:left w:w="115" w:type="dxa"/>
        <w:right w:w="115" w:type="dxa"/>
      </w:tblCellMar>
    </w:tblPr>
  </w:style>
  <w:style w:type="paragraph" w:styleId="Revision">
    <w:name w:val="Revision"/>
    <w:hidden/>
    <w:uiPriority w:val="99"/>
    <w:semiHidden/>
    <w:rsid w:val="004564F3"/>
    <w:pPr>
      <w:spacing w:after="0" w:line="240" w:lineRule="auto"/>
    </w:pPr>
  </w:style>
  <w:style w:type="paragraph" w:styleId="ListParagraph">
    <w:name w:val="List Paragraph"/>
    <w:basedOn w:val="Normal"/>
    <w:uiPriority w:val="34"/>
    <w:qFormat/>
    <w:rsid w:val="006E6F63"/>
    <w:pPr>
      <w:ind w:left="720"/>
      <w:contextualSpacing/>
    </w:pPr>
  </w:style>
  <w:style w:type="character" w:styleId="CommentReference">
    <w:name w:val="annotation reference"/>
    <w:basedOn w:val="DefaultParagraphFont"/>
    <w:uiPriority w:val="99"/>
    <w:semiHidden/>
    <w:unhideWhenUsed/>
    <w:rsid w:val="0018099E"/>
    <w:rPr>
      <w:sz w:val="16"/>
      <w:szCs w:val="16"/>
    </w:rPr>
  </w:style>
  <w:style w:type="paragraph" w:styleId="CommentText">
    <w:name w:val="annotation text"/>
    <w:basedOn w:val="Normal"/>
    <w:link w:val="CommentTextChar"/>
    <w:uiPriority w:val="99"/>
    <w:unhideWhenUsed/>
    <w:rsid w:val="0018099E"/>
    <w:pPr>
      <w:spacing w:line="240" w:lineRule="auto"/>
    </w:pPr>
    <w:rPr>
      <w:sz w:val="20"/>
      <w:szCs w:val="20"/>
    </w:rPr>
  </w:style>
  <w:style w:type="character" w:customStyle="1" w:styleId="CommentTextChar">
    <w:name w:val="Comment Text Char"/>
    <w:basedOn w:val="DefaultParagraphFont"/>
    <w:link w:val="CommentText"/>
    <w:uiPriority w:val="99"/>
    <w:rsid w:val="0018099E"/>
    <w:rPr>
      <w:sz w:val="20"/>
      <w:szCs w:val="20"/>
    </w:rPr>
  </w:style>
  <w:style w:type="paragraph" w:styleId="CommentSubject">
    <w:name w:val="annotation subject"/>
    <w:basedOn w:val="CommentText"/>
    <w:next w:val="CommentText"/>
    <w:link w:val="CommentSubjectChar"/>
    <w:uiPriority w:val="99"/>
    <w:semiHidden/>
    <w:unhideWhenUsed/>
    <w:rsid w:val="0018099E"/>
    <w:rPr>
      <w:b/>
      <w:bCs/>
    </w:rPr>
  </w:style>
  <w:style w:type="character" w:customStyle="1" w:styleId="CommentSubjectChar">
    <w:name w:val="Comment Subject Char"/>
    <w:basedOn w:val="CommentTextChar"/>
    <w:link w:val="CommentSubject"/>
    <w:uiPriority w:val="99"/>
    <w:semiHidden/>
    <w:rsid w:val="0018099E"/>
    <w:rPr>
      <w:b/>
      <w:bCs/>
      <w:sz w:val="20"/>
      <w:szCs w:val="20"/>
    </w:rPr>
  </w:style>
  <w:style w:type="paragraph" w:styleId="BalloonText">
    <w:name w:val="Balloon Text"/>
    <w:basedOn w:val="Normal"/>
    <w:link w:val="BalloonTextChar"/>
    <w:uiPriority w:val="99"/>
    <w:semiHidden/>
    <w:unhideWhenUsed/>
    <w:rsid w:val="00AE1B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1B59"/>
    <w:rPr>
      <w:rFonts w:ascii="Segoe UI" w:hAnsi="Segoe UI" w:cs="Segoe UI"/>
      <w:sz w:val="18"/>
      <w:szCs w:val="18"/>
    </w:rPr>
  </w:style>
  <w:style w:type="paragraph" w:styleId="Header">
    <w:name w:val="header"/>
    <w:basedOn w:val="Normal"/>
    <w:link w:val="HeaderChar"/>
    <w:uiPriority w:val="99"/>
    <w:unhideWhenUsed/>
    <w:rsid w:val="00823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31EB"/>
  </w:style>
  <w:style w:type="paragraph" w:styleId="Footer">
    <w:name w:val="footer"/>
    <w:basedOn w:val="Normal"/>
    <w:link w:val="FooterChar"/>
    <w:uiPriority w:val="99"/>
    <w:unhideWhenUsed/>
    <w:rsid w:val="008231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3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761723">
      <w:bodyDiv w:val="1"/>
      <w:marLeft w:val="0"/>
      <w:marRight w:val="0"/>
      <w:marTop w:val="0"/>
      <w:marBottom w:val="0"/>
      <w:divBdr>
        <w:top w:val="none" w:sz="0" w:space="0" w:color="auto"/>
        <w:left w:val="none" w:sz="0" w:space="0" w:color="auto"/>
        <w:bottom w:val="none" w:sz="0" w:space="0" w:color="auto"/>
        <w:right w:val="none" w:sz="0" w:space="0" w:color="auto"/>
      </w:divBdr>
    </w:div>
    <w:div w:id="260185125">
      <w:bodyDiv w:val="1"/>
      <w:marLeft w:val="0"/>
      <w:marRight w:val="0"/>
      <w:marTop w:val="0"/>
      <w:marBottom w:val="0"/>
      <w:divBdr>
        <w:top w:val="none" w:sz="0" w:space="0" w:color="auto"/>
        <w:left w:val="none" w:sz="0" w:space="0" w:color="auto"/>
        <w:bottom w:val="none" w:sz="0" w:space="0" w:color="auto"/>
        <w:right w:val="none" w:sz="0" w:space="0" w:color="auto"/>
      </w:divBdr>
    </w:div>
    <w:div w:id="486822105">
      <w:bodyDiv w:val="1"/>
      <w:marLeft w:val="0"/>
      <w:marRight w:val="0"/>
      <w:marTop w:val="0"/>
      <w:marBottom w:val="0"/>
      <w:divBdr>
        <w:top w:val="none" w:sz="0" w:space="0" w:color="auto"/>
        <w:left w:val="none" w:sz="0" w:space="0" w:color="auto"/>
        <w:bottom w:val="none" w:sz="0" w:space="0" w:color="auto"/>
        <w:right w:val="none" w:sz="0" w:space="0" w:color="auto"/>
      </w:divBdr>
    </w:div>
    <w:div w:id="667708348">
      <w:bodyDiv w:val="1"/>
      <w:marLeft w:val="0"/>
      <w:marRight w:val="0"/>
      <w:marTop w:val="0"/>
      <w:marBottom w:val="0"/>
      <w:divBdr>
        <w:top w:val="none" w:sz="0" w:space="0" w:color="auto"/>
        <w:left w:val="none" w:sz="0" w:space="0" w:color="auto"/>
        <w:bottom w:val="none" w:sz="0" w:space="0" w:color="auto"/>
        <w:right w:val="none" w:sz="0" w:space="0" w:color="auto"/>
      </w:divBdr>
    </w:div>
    <w:div w:id="1323658357">
      <w:bodyDiv w:val="1"/>
      <w:marLeft w:val="0"/>
      <w:marRight w:val="0"/>
      <w:marTop w:val="0"/>
      <w:marBottom w:val="0"/>
      <w:divBdr>
        <w:top w:val="none" w:sz="0" w:space="0" w:color="auto"/>
        <w:left w:val="none" w:sz="0" w:space="0" w:color="auto"/>
        <w:bottom w:val="none" w:sz="0" w:space="0" w:color="auto"/>
        <w:right w:val="none" w:sz="0" w:space="0" w:color="auto"/>
      </w:divBdr>
    </w:div>
    <w:div w:id="1978488372">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68875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i.org/10.1029/2019jd031205" TargetMode="External"/><Relationship Id="rId21" Type="http://schemas.openxmlformats.org/officeDocument/2006/relationships/image" Target="media/image12.png"/><Relationship Id="rId34" Type="http://schemas.openxmlformats.org/officeDocument/2006/relationships/hyperlink" Target="https://doi.org/10.1175/2007jhm855.1" TargetMode="External"/><Relationship Id="rId42" Type="http://schemas.openxmlformats.org/officeDocument/2006/relationships/hyperlink" Target="https://www.weather.gov/media/wrh/online_publications/TAs/TA1601.pdf" TargetMode="External"/><Relationship Id="rId47" Type="http://schemas.openxmlformats.org/officeDocument/2006/relationships/hyperlink" Target="https://doi.org/10.1029/2020GL088189" TargetMode="External"/><Relationship Id="rId50" Type="http://schemas.openxmlformats.org/officeDocument/2006/relationships/hyperlink" Target="https://doi.org/10.1088/1748-9326/abdd5b"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i.org/10.1029/2021GL095362" TargetMode="External"/><Relationship Id="rId40" Type="http://schemas.openxmlformats.org/officeDocument/2006/relationships/hyperlink" Target="https://doi.org/10.1029/2018JD029045" TargetMode="External"/><Relationship Id="rId45" Type="http://schemas.openxmlformats.org/officeDocument/2006/relationships/hyperlink" Target="https://doi.org/10.1175/1520-0493(1976)104%3c0868:mriec%3e2.0.co;2" TargetMode="External"/><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i.org/10.1029/2010gl044696" TargetMode="External"/><Relationship Id="rId43" Type="http://schemas.openxmlformats.org/officeDocument/2006/relationships/hyperlink" Target="https://doi.org/10.1007/s11069-017-2867-6" TargetMode="External"/><Relationship Id="rId48" Type="http://schemas.openxmlformats.org/officeDocument/2006/relationships/hyperlink" Target="https://doi.org/10.1175/BAMS-D-18-0219.1" TargetMode="External"/><Relationship Id="rId56" Type="http://schemas.microsoft.com/office/2016/09/relationships/commentsIds" Target="commentsIds.xml"/><Relationship Id="rId8" Type="http://schemas.openxmlformats.org/officeDocument/2006/relationships/image" Target="media/image1.jpeg"/><Relationship Id="rId51" Type="http://schemas.openxmlformats.org/officeDocument/2006/relationships/hyperlink" Target="https://doi.org/10.1098/rsta.2019.054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1029/2006gl026689" TargetMode="External"/><Relationship Id="rId38" Type="http://schemas.openxmlformats.org/officeDocument/2006/relationships/hyperlink" Target="https://doi.org/10.1175/bams-d-14-00174.1" TargetMode="External"/><Relationship Id="rId46" Type="http://schemas.openxmlformats.org/officeDocument/2006/relationships/hyperlink" Target="https://doi.org/10.1007/bf01027339" TargetMode="External"/><Relationship Id="rId20" Type="http://schemas.openxmlformats.org/officeDocument/2006/relationships/image" Target="media/image11.png"/><Relationship Id="rId41" Type="http://schemas.openxmlformats.org/officeDocument/2006/relationships/hyperlink" Target="https://doi.org/10.1002/2017GL074193"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i.org/10.1029/2021GL095362" TargetMode="External"/><Relationship Id="rId49" Type="http://schemas.openxmlformats.org/officeDocument/2006/relationships/hyperlink" Target="https://doi.org/10.1175/BAMS-D-18-0091.1" TargetMode="External"/><Relationship Id="rId57" Type="http://schemas.microsoft.com/office/2018/08/relationships/commentsExtensible" Target="commentsExtensible.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hyperlink" Target="https://doi.org/10.1175/1520-0469(1982)039%3c0280:tmamsa%3e2.0.co;2" TargetMode="External"/><Relationship Id="rId52" Type="http://schemas.openxmlformats.org/officeDocument/2006/relationships/hyperlink" Target="https://doi.org/10.1038/ngeo27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X/HHQWS4Xz7/kZu7xwSwJTfsiw==">CgMxLjAaJQoBMBIgCh4IB0IaCg9UaW1lcyBOZXcgUm9tYW4SB0d1bmdzdWgyDmguMXo4cm9vb3MzYTZ3MgloLjMwajB6bGw4AGpFCjVzdWdnZXN0SWRJbXBvcnRhMTVhNmFjMi01YWRkLTQ1NzktYjMwMi1hYmU4MDgwOGFkYzdfMRIMUGF1bCBMb2lraXRoakUKNXN1Z2dlc3RJZEltcG9ydGExNWE2YWMyLTVhZGQtNDU3OS1iMzAyLWFiZTgwODA4YWRjN18zEgxQYXVsIExvaWtpdGhyITFmT3UzMG1yYWE4OEJ4bGFSYVRYalRtNjdRcFVjeHNn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24</Pages>
  <Words>5705</Words>
  <Characters>32525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Parker Malek</dc:creator>
  <cp:keywords/>
  <dc:description/>
  <cp:lastModifiedBy>Parker Malek</cp:lastModifiedBy>
  <cp:revision>121</cp:revision>
  <dcterms:created xsi:type="dcterms:W3CDTF">2024-04-21T18:21:00Z</dcterms:created>
  <dcterms:modified xsi:type="dcterms:W3CDTF">2024-05-01T05:28:00Z</dcterms:modified>
</cp:coreProperties>
</file>